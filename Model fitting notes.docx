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644A5" w14:textId="18814AE3" w:rsidR="00C64C93" w:rsidRPr="00C64C93" w:rsidRDefault="00C64C93">
      <w:pPr>
        <w:rPr>
          <w:b/>
          <w:bCs/>
          <w:lang w:val="en-CA"/>
        </w:rPr>
      </w:pPr>
      <w:r>
        <w:rPr>
          <w:b/>
          <w:bCs/>
          <w:lang w:val="en-CA"/>
        </w:rPr>
        <w:t xml:space="preserve">Model fitting </w:t>
      </w:r>
      <w:proofErr w:type="gramStart"/>
      <w:r>
        <w:rPr>
          <w:b/>
          <w:bCs/>
          <w:lang w:val="en-CA"/>
        </w:rPr>
        <w:t>notes</w:t>
      </w:r>
      <w:proofErr w:type="gramEnd"/>
    </w:p>
    <w:p w14:paraId="60CB3DA0" w14:textId="68BE364E" w:rsidR="00C64C93" w:rsidRDefault="00C64C93">
      <w:r>
        <w:t>Mean detections by species (</w:t>
      </w:r>
      <w:proofErr w:type="spellStart"/>
      <w:r>
        <w:t>poisson</w:t>
      </w:r>
      <w:proofErr w:type="spellEnd"/>
      <w:r>
        <w:t xml:space="preserve"> model, no species pooling): does a really great job at tracking counts on average!</w:t>
      </w:r>
    </w:p>
    <w:p w14:paraId="4FC4FB9E" w14:textId="75ABF462" w:rsidR="0096384D" w:rsidRDefault="00C64C93">
      <w:r w:rsidRPr="00C64C93">
        <w:rPr>
          <w:noProof/>
        </w:rPr>
        <w:drawing>
          <wp:inline distT="0" distB="0" distL="0" distR="0" wp14:anchorId="76F96345" wp14:editId="1D98456C">
            <wp:extent cx="3987800" cy="2184400"/>
            <wp:effectExtent l="0" t="0" r="0" b="6350"/>
            <wp:docPr id="17486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32906" b="45509"/>
                    <a:stretch/>
                  </pic:blipFill>
                  <pic:spPr bwMode="auto">
                    <a:xfrm>
                      <a:off x="0" y="0"/>
                      <a:ext cx="398780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60587401" w14:textId="30098F43" w:rsidR="00C64C93" w:rsidRDefault="00C64C93" w:rsidP="00C64C93">
      <w:r>
        <w:t>Max detections by species (</w:t>
      </w:r>
      <w:proofErr w:type="spellStart"/>
      <w:r>
        <w:t>poisson</w:t>
      </w:r>
      <w:proofErr w:type="spellEnd"/>
      <w:r>
        <w:t xml:space="preserve"> model, no species pooling): fails to capture the variability in high counts, we sometimes see high numbers for each species above and beyond the high numbers generated by the fitted </w:t>
      </w:r>
      <w:proofErr w:type="spellStart"/>
      <w:r>
        <w:t>poisson</w:t>
      </w:r>
      <w:proofErr w:type="spellEnd"/>
      <w:r>
        <w:t xml:space="preserve"> model. Too much dispersion in the counts?</w:t>
      </w:r>
    </w:p>
    <w:p w14:paraId="360E5ED2" w14:textId="473CCC0E" w:rsidR="00C64C93" w:rsidRDefault="00C64C93">
      <w:r w:rsidRPr="00C64C93">
        <w:rPr>
          <w:noProof/>
        </w:rPr>
        <w:drawing>
          <wp:inline distT="0" distB="0" distL="0" distR="0" wp14:anchorId="57F76374" wp14:editId="2E16DFB5">
            <wp:extent cx="4095750" cy="2279650"/>
            <wp:effectExtent l="0" t="0" r="0" b="6350"/>
            <wp:docPr id="203902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31090" b="43133"/>
                    <a:stretch/>
                  </pic:blipFill>
                  <pic:spPr bwMode="auto">
                    <a:xfrm>
                      <a:off x="0" y="0"/>
                      <a:ext cx="409575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2EB2F4AD" w14:textId="77777777" w:rsidR="002A2A00" w:rsidRDefault="002A2A00">
      <w:r>
        <w:br w:type="page"/>
      </w:r>
    </w:p>
    <w:p w14:paraId="727FF111" w14:textId="6E903E4D" w:rsidR="00C64C93" w:rsidRDefault="00C64C93" w:rsidP="00C64C93">
      <w:r>
        <w:lastRenderedPageBreak/>
        <w:t>==============================================================================</w:t>
      </w:r>
    </w:p>
    <w:p w14:paraId="3A84C546" w14:textId="6E155E5B" w:rsidR="00C64C93" w:rsidRDefault="00C64C93">
      <w:r>
        <w:t xml:space="preserve">Mean detections by species (negative binomial model, no species pooling): now we </w:t>
      </w:r>
      <w:proofErr w:type="gramStart"/>
      <w:r>
        <w:t>actually do</w:t>
      </w:r>
      <w:proofErr w:type="gramEnd"/>
      <w:r>
        <w:t xml:space="preserve"> a little bit worse in terms of being able to predict counts on average, slightly underpredicting impatiens counts and overpredicting </w:t>
      </w:r>
      <w:proofErr w:type="spellStart"/>
      <w:r>
        <w:t>flavifrons</w:t>
      </w:r>
      <w:proofErr w:type="spellEnd"/>
      <w:r>
        <w:t xml:space="preserve"> and </w:t>
      </w:r>
      <w:proofErr w:type="spellStart"/>
      <w:r>
        <w:t>melanopygus</w:t>
      </w:r>
      <w:proofErr w:type="spellEnd"/>
      <w:r>
        <w:t xml:space="preserve"> counts.</w:t>
      </w:r>
    </w:p>
    <w:p w14:paraId="4B76DDBE" w14:textId="1B3B4FCF" w:rsidR="00C64C93" w:rsidRDefault="00C64C93">
      <w:r w:rsidRPr="00C64C93">
        <w:rPr>
          <w:noProof/>
        </w:rPr>
        <w:drawing>
          <wp:inline distT="0" distB="0" distL="0" distR="0" wp14:anchorId="48CA9DF5" wp14:editId="5291C331">
            <wp:extent cx="4267200" cy="2454337"/>
            <wp:effectExtent l="0" t="0" r="0" b="3175"/>
            <wp:docPr id="733485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16" b="44242"/>
                    <a:stretch/>
                  </pic:blipFill>
                  <pic:spPr bwMode="auto">
                    <a:xfrm>
                      <a:off x="0" y="0"/>
                      <a:ext cx="4269789" cy="2455826"/>
                    </a:xfrm>
                    <a:prstGeom prst="rect">
                      <a:avLst/>
                    </a:prstGeom>
                    <a:noFill/>
                    <a:ln>
                      <a:noFill/>
                    </a:ln>
                    <a:extLst>
                      <a:ext uri="{53640926-AAD7-44D8-BBD7-CCE9431645EC}">
                        <a14:shadowObscured xmlns:a14="http://schemas.microsoft.com/office/drawing/2010/main"/>
                      </a:ext>
                    </a:extLst>
                  </pic:spPr>
                </pic:pic>
              </a:graphicData>
            </a:graphic>
          </wp:inline>
        </w:drawing>
      </w:r>
    </w:p>
    <w:p w14:paraId="7ECF23F6" w14:textId="7C44715F" w:rsidR="00C64C93" w:rsidRDefault="00C64C93" w:rsidP="00C64C93">
      <w:r>
        <w:t xml:space="preserve">Max detections by species (negative binomial model, no species pooling): doing a lot better in terms of predicting the weird outlier high counts, but still sometimes we </w:t>
      </w:r>
      <w:proofErr w:type="gramStart"/>
      <w:r>
        <w:t>actually see</w:t>
      </w:r>
      <w:proofErr w:type="gramEnd"/>
      <w:r>
        <w:t xml:space="preserve"> a bit more impatiens than our model is able to estimate. We are also overpredicting </w:t>
      </w:r>
      <w:proofErr w:type="spellStart"/>
      <w:r>
        <w:t>flavifrons</w:t>
      </w:r>
      <w:proofErr w:type="spellEnd"/>
      <w:r>
        <w:t xml:space="preserve"> and </w:t>
      </w:r>
      <w:proofErr w:type="spellStart"/>
      <w:r>
        <w:t>melanopygus</w:t>
      </w:r>
      <w:proofErr w:type="spellEnd"/>
      <w:r>
        <w:t xml:space="preserve"> by a bit here.</w:t>
      </w:r>
    </w:p>
    <w:p w14:paraId="6D089F2B" w14:textId="40A7CCB9" w:rsidR="00C64C93" w:rsidRDefault="00C64C93">
      <w:r w:rsidRPr="00C64C93">
        <w:rPr>
          <w:noProof/>
        </w:rPr>
        <w:drawing>
          <wp:inline distT="0" distB="0" distL="0" distR="0" wp14:anchorId="15E451D4" wp14:editId="6B21BEB4">
            <wp:extent cx="4019550" cy="2298700"/>
            <wp:effectExtent l="0" t="0" r="0" b="6350"/>
            <wp:docPr id="2000584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32372" b="42658"/>
                    <a:stretch/>
                  </pic:blipFill>
                  <pic:spPr bwMode="auto">
                    <a:xfrm>
                      <a:off x="0" y="0"/>
                      <a:ext cx="40195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0EFEAB56" w14:textId="77777777" w:rsidR="002A2A00" w:rsidRDefault="002A2A00">
      <w:r>
        <w:br w:type="page"/>
      </w:r>
    </w:p>
    <w:p w14:paraId="363600DF" w14:textId="22616F7C" w:rsidR="00720D52" w:rsidRDefault="00720D52" w:rsidP="00720D52">
      <w:r>
        <w:lastRenderedPageBreak/>
        <w:t>==============================================================================</w:t>
      </w:r>
    </w:p>
    <w:p w14:paraId="2018332E" w14:textId="4C636845" w:rsidR="00720D52" w:rsidRDefault="00720D52" w:rsidP="00720D52">
      <w:r>
        <w:t>Mean detections by species (</w:t>
      </w:r>
      <w:proofErr w:type="spellStart"/>
      <w:r>
        <w:t>poisson</w:t>
      </w:r>
      <w:proofErr w:type="spellEnd"/>
      <w:r>
        <w:t xml:space="preserve"> model with hierarchical (species-specific) overdispersion, no species pooling): does a really great job at tracking counts on average!</w:t>
      </w:r>
    </w:p>
    <w:p w14:paraId="5B702EC5" w14:textId="4B5CEE24" w:rsidR="00720D52" w:rsidRDefault="002A2A00" w:rsidP="00720D52">
      <w:r w:rsidRPr="002A2A00">
        <w:rPr>
          <w:noProof/>
        </w:rPr>
        <w:drawing>
          <wp:inline distT="0" distB="0" distL="0" distR="0" wp14:anchorId="6A792773" wp14:editId="7052F8C6">
            <wp:extent cx="3968750" cy="2362200"/>
            <wp:effectExtent l="0" t="0" r="0" b="0"/>
            <wp:docPr id="614242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3226" b="44519"/>
                    <a:stretch/>
                  </pic:blipFill>
                  <pic:spPr bwMode="auto">
                    <a:xfrm>
                      <a:off x="0" y="0"/>
                      <a:ext cx="396875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9BF2B35" w14:textId="23D3BBDA" w:rsidR="00720D52" w:rsidRDefault="00720D52" w:rsidP="00720D52">
      <w:r>
        <w:t>Max detections by species (</w:t>
      </w:r>
      <w:proofErr w:type="spellStart"/>
      <w:r>
        <w:t>poisson</w:t>
      </w:r>
      <w:proofErr w:type="spellEnd"/>
      <w:r>
        <w:t xml:space="preserve"> model with hierarchical (species-specific) overdispersion, no species pooling): </w:t>
      </w:r>
      <w:proofErr w:type="gramStart"/>
      <w:r>
        <w:t>also</w:t>
      </w:r>
      <w:proofErr w:type="gramEnd"/>
      <w:r>
        <w:t xml:space="preserve"> now is able to track the high variance that we see in our counts!</w:t>
      </w:r>
    </w:p>
    <w:p w14:paraId="49896BDF" w14:textId="4A3649BB" w:rsidR="002A2A00" w:rsidRDefault="002A2A00" w:rsidP="00720D52">
      <w:r w:rsidRPr="002A2A00">
        <w:rPr>
          <w:noProof/>
        </w:rPr>
        <w:drawing>
          <wp:inline distT="0" distB="0" distL="0" distR="0" wp14:anchorId="31EB5666" wp14:editId="4BCC100A">
            <wp:extent cx="3860800" cy="2273300"/>
            <wp:effectExtent l="0" t="0" r="6350" b="0"/>
            <wp:docPr id="514183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r="35043" b="46607"/>
                    <a:stretch/>
                  </pic:blipFill>
                  <pic:spPr bwMode="auto">
                    <a:xfrm>
                      <a:off x="0" y="0"/>
                      <a:ext cx="38608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6FE59655" w14:textId="77777777" w:rsidR="001520A5" w:rsidRDefault="001520A5">
      <w:r>
        <w:br w:type="page"/>
      </w:r>
    </w:p>
    <w:p w14:paraId="3DBCD02C" w14:textId="55C51EFB" w:rsidR="001520A5" w:rsidRDefault="001520A5" w:rsidP="00720D52">
      <w:r>
        <w:lastRenderedPageBreak/>
        <w:t>==============================================================================</w:t>
      </w:r>
    </w:p>
    <w:p w14:paraId="3ED4545D" w14:textId="339DA9E1" w:rsidR="001520A5" w:rsidRDefault="001520A5" w:rsidP="00720D52">
      <w:r>
        <w:t>Mean detections by species (</w:t>
      </w:r>
      <w:proofErr w:type="spellStart"/>
      <w:r>
        <w:t>poisson</w:t>
      </w:r>
      <w:proofErr w:type="spellEnd"/>
      <w:r>
        <w:t xml:space="preserve"> model with hierarchical (species-specific) overdispersion, no species pooling) – with more species: does a really great job at tracking counts on average! HOWEVER, </w:t>
      </w:r>
      <w:proofErr w:type="spellStart"/>
      <w:r>
        <w:t>rhat</w:t>
      </w:r>
      <w:proofErr w:type="spellEnd"/>
      <w:r>
        <w:t xml:space="preserve"> is too high and there are divergent transitions. Maybe setting hierarchical priors to partially pool data among species would help solve estimation issues?</w:t>
      </w:r>
    </w:p>
    <w:p w14:paraId="64335D6A" w14:textId="54C261DF" w:rsidR="001520A5" w:rsidRDefault="001520A5" w:rsidP="00720D52">
      <w:r w:rsidRPr="001520A5">
        <w:rPr>
          <w:noProof/>
        </w:rPr>
        <w:drawing>
          <wp:inline distT="0" distB="0" distL="0" distR="0" wp14:anchorId="6FEFBED6" wp14:editId="7785F94C">
            <wp:extent cx="4507383" cy="2203450"/>
            <wp:effectExtent l="0" t="0" r="7620" b="6350"/>
            <wp:docPr id="1610128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r="32906" b="44893"/>
                    <a:stretch/>
                  </pic:blipFill>
                  <pic:spPr bwMode="auto">
                    <a:xfrm>
                      <a:off x="0" y="0"/>
                      <a:ext cx="4510190" cy="2204822"/>
                    </a:xfrm>
                    <a:prstGeom prst="rect">
                      <a:avLst/>
                    </a:prstGeom>
                    <a:noFill/>
                    <a:ln>
                      <a:noFill/>
                    </a:ln>
                    <a:extLst>
                      <a:ext uri="{53640926-AAD7-44D8-BBD7-CCE9431645EC}">
                        <a14:shadowObscured xmlns:a14="http://schemas.microsoft.com/office/drawing/2010/main"/>
                      </a:ext>
                    </a:extLst>
                  </pic:spPr>
                </pic:pic>
              </a:graphicData>
            </a:graphic>
          </wp:inline>
        </w:drawing>
      </w:r>
    </w:p>
    <w:p w14:paraId="3F7F33B3" w14:textId="68EF9835" w:rsidR="001520A5" w:rsidRDefault="001520A5" w:rsidP="001520A5">
      <w:r>
        <w:t>Max detections by species (</w:t>
      </w:r>
      <w:proofErr w:type="spellStart"/>
      <w:r>
        <w:t>poisson</w:t>
      </w:r>
      <w:proofErr w:type="spellEnd"/>
      <w:r>
        <w:t xml:space="preserve"> model with hierarchical (species-specific) overdispersion, no species pooling) – with more species: everything still looks good here as well, but still need to overcome the pathology issues above^</w:t>
      </w:r>
    </w:p>
    <w:p w14:paraId="64A8EC54" w14:textId="211FA330" w:rsidR="001520A5" w:rsidRDefault="001520A5" w:rsidP="00720D52">
      <w:r w:rsidRPr="001520A5">
        <w:rPr>
          <w:noProof/>
        </w:rPr>
        <w:drawing>
          <wp:inline distT="0" distB="0" distL="0" distR="0" wp14:anchorId="62BC33C0" wp14:editId="6ACFC720">
            <wp:extent cx="4557306" cy="2203450"/>
            <wp:effectExtent l="0" t="0" r="0" b="6350"/>
            <wp:docPr id="5243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35257" b="47406"/>
                    <a:stretch/>
                  </pic:blipFill>
                  <pic:spPr bwMode="auto">
                    <a:xfrm>
                      <a:off x="0" y="0"/>
                      <a:ext cx="4560052" cy="2204778"/>
                    </a:xfrm>
                    <a:prstGeom prst="rect">
                      <a:avLst/>
                    </a:prstGeom>
                    <a:noFill/>
                    <a:ln>
                      <a:noFill/>
                    </a:ln>
                    <a:extLst>
                      <a:ext uri="{53640926-AAD7-44D8-BBD7-CCE9431645EC}">
                        <a14:shadowObscured xmlns:a14="http://schemas.microsoft.com/office/drawing/2010/main"/>
                      </a:ext>
                    </a:extLst>
                  </pic:spPr>
                </pic:pic>
              </a:graphicData>
            </a:graphic>
          </wp:inline>
        </w:drawing>
      </w:r>
    </w:p>
    <w:p w14:paraId="35E982D2" w14:textId="3F1FE3DE" w:rsidR="00720D52" w:rsidRDefault="00720D52" w:rsidP="00720D52"/>
    <w:p w14:paraId="4DF8076E" w14:textId="77777777" w:rsidR="001520A5" w:rsidRDefault="001520A5">
      <w:r>
        <w:br w:type="page"/>
      </w:r>
    </w:p>
    <w:p w14:paraId="5F1D53FE" w14:textId="032C1A42" w:rsidR="001520A5" w:rsidRDefault="001520A5" w:rsidP="001520A5">
      <w:r>
        <w:lastRenderedPageBreak/>
        <w:t>==============================================================================</w:t>
      </w:r>
    </w:p>
    <w:p w14:paraId="692CF680" w14:textId="7F192422" w:rsidR="00955F1C" w:rsidRDefault="00955F1C">
      <w:r>
        <w:t>Overall phenology model structure:</w:t>
      </w:r>
    </w:p>
    <w:p w14:paraId="011196C7" w14:textId="1B88C652" w:rsidR="00C64C93" w:rsidRDefault="009B6580">
      <w:r>
        <w:t>Y</w:t>
      </w:r>
      <w:r w:rsidR="00CC245E">
        <w:t>[</w:t>
      </w:r>
      <w:proofErr w:type="spellStart"/>
      <w:proofErr w:type="gramStart"/>
      <w:r w:rsidR="00CC245E">
        <w:t>i,j</w:t>
      </w:r>
      <w:proofErr w:type="gramEnd"/>
      <w:r w:rsidR="00CC245E">
        <w:t>,k</w:t>
      </w:r>
      <w:proofErr w:type="spellEnd"/>
      <w:r w:rsidR="00CC245E">
        <w:t>]</w:t>
      </w:r>
      <w:r>
        <w:t xml:space="preserve"> ~ </w:t>
      </w:r>
      <w:proofErr w:type="spellStart"/>
      <w:r>
        <w:t>poisson</w:t>
      </w:r>
      <w:proofErr w:type="spellEnd"/>
      <w:r>
        <w:t>(lambda</w:t>
      </w:r>
      <w:r w:rsidR="00CC245E">
        <w:t>[</w:t>
      </w:r>
      <w:proofErr w:type="spellStart"/>
      <w:r w:rsidR="00CC245E">
        <w:t>i,j,k</w:t>
      </w:r>
      <w:proofErr w:type="spellEnd"/>
      <w:r w:rsidR="00CC245E">
        <w:t>]</w:t>
      </w:r>
      <w:r>
        <w:t>)</w:t>
      </w:r>
    </w:p>
    <w:p w14:paraId="55776820" w14:textId="05037CD4" w:rsidR="000C40D1" w:rsidRDefault="009B6580" w:rsidP="000C40D1">
      <w:r>
        <w:t>lambda</w:t>
      </w:r>
      <w:r w:rsidR="00CC245E">
        <w:t>[</w:t>
      </w:r>
      <w:proofErr w:type="spellStart"/>
      <w:proofErr w:type="gramStart"/>
      <w:r w:rsidR="00CC245E">
        <w:t>i,j</w:t>
      </w:r>
      <w:proofErr w:type="gramEnd"/>
      <w:r w:rsidR="00CC245E">
        <w:t>,k</w:t>
      </w:r>
      <w:proofErr w:type="spellEnd"/>
      <w:r w:rsidR="00CC245E">
        <w:t>]</w:t>
      </w:r>
      <w:r>
        <w:rPr>
          <w:vertAlign w:val="subscript"/>
        </w:rPr>
        <w:t xml:space="preserve"> </w:t>
      </w:r>
      <w:r>
        <w:t xml:space="preserve"> = β</w:t>
      </w:r>
      <w:r>
        <w:rPr>
          <w:vertAlign w:val="subscript"/>
        </w:rPr>
        <w:t>0</w:t>
      </w:r>
      <w:r>
        <w:t xml:space="preserve"> + β</w:t>
      </w:r>
      <w:r>
        <w:rPr>
          <w:vertAlign w:val="subscript"/>
        </w:rPr>
        <w:t>species</w:t>
      </w:r>
      <w:r>
        <w:t>[</w:t>
      </w:r>
      <w:proofErr w:type="spellStart"/>
      <w:r>
        <w:t>i</w:t>
      </w:r>
      <w:proofErr w:type="spellEnd"/>
      <w:r>
        <w:t>] + β</w:t>
      </w:r>
      <w:r>
        <w:rPr>
          <w:vertAlign w:val="subscript"/>
        </w:rPr>
        <w:t>site</w:t>
      </w:r>
      <w:r>
        <w:t>[j] + β</w:t>
      </w:r>
      <w:r>
        <w:rPr>
          <w:vertAlign w:val="subscript"/>
        </w:rPr>
        <w:t>year</w:t>
      </w:r>
      <w:r>
        <w:t>[k] + β</w:t>
      </w:r>
      <w:r>
        <w:rPr>
          <w:vertAlign w:val="subscript"/>
        </w:rPr>
        <w:t>date</w:t>
      </w:r>
      <w:r>
        <w:t>[</w:t>
      </w:r>
      <w:proofErr w:type="spellStart"/>
      <w:r>
        <w:t>i</w:t>
      </w:r>
      <w:proofErr w:type="spellEnd"/>
      <w:r>
        <w:t>] * date + β</w:t>
      </w:r>
      <w:proofErr w:type="spellStart"/>
      <w:r>
        <w:rPr>
          <w:vertAlign w:val="subscript"/>
        </w:rPr>
        <w:t>date_sq</w:t>
      </w:r>
      <w:proofErr w:type="spellEnd"/>
      <w:r>
        <w:t>[</w:t>
      </w:r>
      <w:proofErr w:type="spellStart"/>
      <w:r>
        <w:t>i</w:t>
      </w:r>
      <w:proofErr w:type="spellEnd"/>
      <w:r>
        <w:t>] * date</w:t>
      </w:r>
      <w:r>
        <w:rPr>
          <w:vertAlign w:val="superscript"/>
        </w:rPr>
        <w:t xml:space="preserve">2 </w:t>
      </w:r>
      <w:r>
        <w:t>+ ε[</w:t>
      </w:r>
      <w:proofErr w:type="spellStart"/>
      <w:r>
        <w:t>i</w:t>
      </w:r>
      <w:proofErr w:type="spellEnd"/>
      <w:r>
        <w:t>]</w:t>
      </w:r>
    </w:p>
    <w:p w14:paraId="7B61FD8B" w14:textId="1C917E27" w:rsidR="009B6580" w:rsidRDefault="009B6580" w:rsidP="009B6580">
      <w:r>
        <w:t>β</w:t>
      </w:r>
      <w:r w:rsidR="000C40D1">
        <w:rPr>
          <w:vertAlign w:val="subscript"/>
        </w:rPr>
        <w:t>site</w:t>
      </w:r>
      <w:r w:rsidR="000C40D1">
        <w:t>[j]</w:t>
      </w:r>
      <w:r>
        <w:t xml:space="preserve"> ~ </w:t>
      </w:r>
      <w:proofErr w:type="gramStart"/>
      <w:r>
        <w:t>Normal(</w:t>
      </w:r>
      <w:proofErr w:type="gramEnd"/>
      <w:r w:rsidR="000C0259">
        <w:t>0</w:t>
      </w:r>
      <w:r>
        <w:t xml:space="preserve">, </w:t>
      </w:r>
      <w:proofErr w:type="spellStart"/>
      <w:r>
        <w:t>σ</w:t>
      </w:r>
      <w:r w:rsidR="000C40D1">
        <w:rPr>
          <w:vertAlign w:val="subscript"/>
        </w:rPr>
        <w:t>site</w:t>
      </w:r>
      <w:proofErr w:type="spellEnd"/>
      <w:r>
        <w:t>)</w:t>
      </w:r>
    </w:p>
    <w:p w14:paraId="15E5D74A" w14:textId="0B435210" w:rsidR="009B6580" w:rsidRDefault="009B6580" w:rsidP="009B6580">
      <w:r>
        <w:t>ε</w:t>
      </w:r>
      <w:r w:rsidR="000C40D1">
        <w:t>[</w:t>
      </w:r>
      <w:proofErr w:type="spellStart"/>
      <w:r w:rsidR="000C40D1">
        <w:t>i</w:t>
      </w:r>
      <w:proofErr w:type="spellEnd"/>
      <w:r w:rsidR="000C40D1">
        <w:t>]</w:t>
      </w:r>
      <w:r>
        <w:rPr>
          <w:vertAlign w:val="subscript"/>
        </w:rPr>
        <w:t xml:space="preserve"> </w:t>
      </w:r>
      <w:r>
        <w:t xml:space="preserve">~ </w:t>
      </w:r>
      <w:proofErr w:type="gramStart"/>
      <w:r>
        <w:t>Normal(</w:t>
      </w:r>
      <w:proofErr w:type="gramEnd"/>
      <w:r w:rsidR="0005214B">
        <w:t>0</w:t>
      </w:r>
      <w:r>
        <w:t xml:space="preserve">, </w:t>
      </w:r>
      <w:proofErr w:type="spellStart"/>
      <w:r>
        <w:t>σ</w:t>
      </w:r>
      <w:r w:rsidR="000C40D1" w:rsidRPr="000C40D1">
        <w:rPr>
          <w:vertAlign w:val="subscript"/>
        </w:rPr>
        <w:t>ε</w:t>
      </w:r>
      <w:proofErr w:type="spellEnd"/>
      <w:r w:rsidR="000C40D1">
        <w:t>[</w:t>
      </w:r>
      <w:proofErr w:type="spellStart"/>
      <w:r w:rsidR="000C40D1">
        <w:t>i</w:t>
      </w:r>
      <w:proofErr w:type="spellEnd"/>
      <w:r w:rsidR="000C40D1">
        <w:t>]</w:t>
      </w:r>
      <w:r>
        <w:t>)</w:t>
      </w:r>
    </w:p>
    <w:p w14:paraId="4DD2B83B" w14:textId="77777777" w:rsidR="00D257DD" w:rsidRDefault="00D257DD" w:rsidP="00D257DD">
      <w:r>
        <w:t>==============================================================================</w:t>
      </w:r>
    </w:p>
    <w:p w14:paraId="4AAB0B94" w14:textId="27F28D52" w:rsidR="00D257DD" w:rsidRDefault="00D257DD">
      <w:pPr>
        <w:rPr>
          <w:vertAlign w:val="superscript"/>
        </w:rPr>
      </w:pPr>
      <w:r>
        <w:rPr>
          <w:vertAlign w:val="superscript"/>
        </w:rPr>
        <w:br w:type="page"/>
      </w:r>
    </w:p>
    <w:p w14:paraId="1F244D1F" w14:textId="77777777" w:rsidR="00D257DD" w:rsidRPr="009B6580" w:rsidRDefault="00D257DD" w:rsidP="009B6580">
      <w:pPr>
        <w:rPr>
          <w:vertAlign w:val="superscript"/>
        </w:rPr>
      </w:pPr>
    </w:p>
    <w:p w14:paraId="30A7ECED" w14:textId="4CFC5053" w:rsidR="009B6580" w:rsidRDefault="00AB0E9A">
      <w:r>
        <w:rPr>
          <w:noProof/>
        </w:rPr>
        <w:drawing>
          <wp:inline distT="0" distB="0" distL="0" distR="0" wp14:anchorId="06A24E88" wp14:editId="4DE8CC88">
            <wp:extent cx="5557962" cy="2742681"/>
            <wp:effectExtent l="0" t="0" r="5080" b="635"/>
            <wp:docPr id="87866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261" name="Picture 1" descr="A screenshot of a computer&#10;&#10;Description automatically generated"/>
                    <pic:cNvPicPr/>
                  </pic:nvPicPr>
                  <pic:blipFill rotWithShape="1">
                    <a:blip r:embed="rId16"/>
                    <a:srcRect l="25534" t="27730" r="854" b="7693"/>
                    <a:stretch/>
                  </pic:blipFill>
                  <pic:spPr bwMode="auto">
                    <a:xfrm>
                      <a:off x="0" y="0"/>
                      <a:ext cx="5575419" cy="2751296"/>
                    </a:xfrm>
                    <a:prstGeom prst="rect">
                      <a:avLst/>
                    </a:prstGeom>
                    <a:ln>
                      <a:noFill/>
                    </a:ln>
                    <a:extLst>
                      <a:ext uri="{53640926-AAD7-44D8-BBD7-CCE9431645EC}">
                        <a14:shadowObscured xmlns:a14="http://schemas.microsoft.com/office/drawing/2010/main"/>
                      </a:ext>
                    </a:extLst>
                  </pic:spPr>
                </pic:pic>
              </a:graphicData>
            </a:graphic>
          </wp:inline>
        </w:drawing>
      </w:r>
    </w:p>
    <w:p w14:paraId="00DF826D" w14:textId="683F9FFA" w:rsidR="00D257DD" w:rsidRDefault="00B262F3">
      <w:r>
        <w:rPr>
          <w:noProof/>
        </w:rPr>
        <w:drawing>
          <wp:inline distT="0" distB="0" distL="0" distR="0" wp14:anchorId="6BE91E86" wp14:editId="48565F50">
            <wp:extent cx="5525762" cy="1844703"/>
            <wp:effectExtent l="0" t="0" r="0" b="3175"/>
            <wp:docPr id="104328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562" name="Picture 1" descr="A screenshot of a computer&#10;&#10;Description automatically generated"/>
                    <pic:cNvPicPr/>
                  </pic:nvPicPr>
                  <pic:blipFill rotWithShape="1">
                    <a:blip r:embed="rId17"/>
                    <a:srcRect l="35602" t="54463" r="1082" b="7960"/>
                    <a:stretch/>
                  </pic:blipFill>
                  <pic:spPr bwMode="auto">
                    <a:xfrm>
                      <a:off x="0" y="0"/>
                      <a:ext cx="5544674" cy="1851017"/>
                    </a:xfrm>
                    <a:prstGeom prst="rect">
                      <a:avLst/>
                    </a:prstGeom>
                    <a:ln>
                      <a:noFill/>
                    </a:ln>
                    <a:extLst>
                      <a:ext uri="{53640926-AAD7-44D8-BBD7-CCE9431645EC}">
                        <a14:shadowObscured xmlns:a14="http://schemas.microsoft.com/office/drawing/2010/main"/>
                      </a:ext>
                    </a:extLst>
                  </pic:spPr>
                </pic:pic>
              </a:graphicData>
            </a:graphic>
          </wp:inline>
        </w:drawing>
      </w:r>
    </w:p>
    <w:p w14:paraId="1FD554CD" w14:textId="6A994925" w:rsidR="00524D76" w:rsidRDefault="00524D76">
      <w:r w:rsidRPr="00D257DD">
        <w:rPr>
          <w:b/>
          <w:bCs/>
        </w:rPr>
        <w:t xml:space="preserve">Figure 1: </w:t>
      </w:r>
      <w:r w:rsidR="00D257DD" w:rsidRPr="00D257DD">
        <w:rPr>
          <w:b/>
          <w:bCs/>
        </w:rPr>
        <w:t xml:space="preserve">Species-specific </w:t>
      </w:r>
      <w:r w:rsidRPr="00D257DD">
        <w:rPr>
          <w:b/>
          <w:bCs/>
        </w:rPr>
        <w:t>phenology</w:t>
      </w:r>
      <w:r w:rsidR="00D257DD" w:rsidRPr="00D257DD">
        <w:rPr>
          <w:b/>
          <w:bCs/>
        </w:rPr>
        <w:t>.</w:t>
      </w:r>
      <w:r>
        <w:t xml:space="preserve"> </w:t>
      </w:r>
      <w:r w:rsidR="00D257DD">
        <w:t xml:space="preserve">95% BCI’s for expected abundance by </w:t>
      </w:r>
      <w:proofErr w:type="spellStart"/>
      <w:r w:rsidR="00D257DD">
        <w:t>julian</w:t>
      </w:r>
      <w:proofErr w:type="spellEnd"/>
      <w:r w:rsidR="00D257DD">
        <w:t xml:space="preserve"> date (a) illustrate the phenological differences among the five most common bumble bee species encountered during our surveys. Expected abundances are displayed for the average site, for the year 2022, and without extra-</w:t>
      </w:r>
      <w:proofErr w:type="spellStart"/>
      <w:r w:rsidR="00D257DD">
        <w:t>poisson</w:t>
      </w:r>
      <w:proofErr w:type="spellEnd"/>
      <w:r w:rsidR="00D257DD">
        <w:t xml:space="preserve"> dispersion that we accounted for with our model. Posterior model estimates indicate that</w:t>
      </w:r>
      <w:r w:rsidR="001F43F3">
        <w:t>, for all native species,</w:t>
      </w:r>
      <w:r w:rsidR="00D257DD">
        <w:t xml:space="preserve"> the peak abundance </w:t>
      </w:r>
      <w:r w:rsidR="00A93F1D">
        <w:t xml:space="preserve">occurs </w:t>
      </w:r>
      <w:r w:rsidR="00D257DD">
        <w:t xml:space="preserve">earlier </w:t>
      </w:r>
      <w:r w:rsidR="00A93F1D">
        <w:t xml:space="preserve">in the year </w:t>
      </w:r>
      <w:r w:rsidR="00D257DD">
        <w:t xml:space="preserve">relative to </w:t>
      </w:r>
      <w:r w:rsidR="00D257DD">
        <w:rPr>
          <w:i/>
          <w:iCs/>
        </w:rPr>
        <w:t xml:space="preserve">Bombus impatiens </w:t>
      </w:r>
      <w:r w:rsidR="00D257DD">
        <w:t>(b)</w:t>
      </w:r>
      <w:r w:rsidR="00955F1C">
        <w:t xml:space="preserve">, with 50% (bold) and 95% (light) BCI’s for </w:t>
      </w:r>
      <w:r w:rsidR="001F43F3">
        <w:t>effect of</w:t>
      </w:r>
      <w:r w:rsidR="00955F1C">
        <w:t xml:space="preserve"> species </w:t>
      </w:r>
      <w:r w:rsidR="001F43F3">
        <w:t xml:space="preserve">identity on peak abundance date </w:t>
      </w:r>
      <w:r w:rsidR="00955F1C">
        <w:t xml:space="preserve">&lt; 0. </w:t>
      </w:r>
      <w:r w:rsidR="00D257DD">
        <w:t xml:space="preserve">  </w:t>
      </w:r>
    </w:p>
    <w:p w14:paraId="63BA2C42" w14:textId="77777777" w:rsidR="00EF0155" w:rsidRDefault="00EF0155"/>
    <w:p w14:paraId="665BF623" w14:textId="1AF344C9" w:rsidR="00EF0155" w:rsidRDefault="00EF0155">
      <w:r>
        <w:t>Model diagnostic plots:</w:t>
      </w:r>
    </w:p>
    <w:p w14:paraId="542B1B01" w14:textId="5C122AC1" w:rsidR="00EF0155" w:rsidRDefault="00EF0155">
      <w:r>
        <w:rPr>
          <w:noProof/>
        </w:rPr>
        <w:lastRenderedPageBreak/>
        <w:drawing>
          <wp:inline distT="0" distB="0" distL="0" distR="0" wp14:anchorId="3FFF09C0" wp14:editId="19D242D9">
            <wp:extent cx="5954184" cy="4023360"/>
            <wp:effectExtent l="0" t="0" r="8890" b="0"/>
            <wp:docPr id="11852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645" name="Picture 1" descr="A screenshot of a computer&#10;&#10;Description automatically generated"/>
                    <pic:cNvPicPr/>
                  </pic:nvPicPr>
                  <pic:blipFill rotWithShape="1">
                    <a:blip r:embed="rId18"/>
                    <a:srcRect l="40134" t="19978" r="1259" b="9619"/>
                    <a:stretch/>
                  </pic:blipFill>
                  <pic:spPr bwMode="auto">
                    <a:xfrm>
                      <a:off x="0" y="0"/>
                      <a:ext cx="5965048" cy="4030701"/>
                    </a:xfrm>
                    <a:prstGeom prst="rect">
                      <a:avLst/>
                    </a:prstGeom>
                    <a:ln>
                      <a:noFill/>
                    </a:ln>
                    <a:extLst>
                      <a:ext uri="{53640926-AAD7-44D8-BBD7-CCE9431645EC}">
                        <a14:shadowObscured xmlns:a14="http://schemas.microsoft.com/office/drawing/2010/main"/>
                      </a:ext>
                    </a:extLst>
                  </pic:spPr>
                </pic:pic>
              </a:graphicData>
            </a:graphic>
          </wp:inline>
        </w:drawing>
      </w:r>
    </w:p>
    <w:p w14:paraId="70552A7B" w14:textId="5A0F7989" w:rsidR="00EF0155" w:rsidRDefault="00EF0155">
      <w:r>
        <w:rPr>
          <w:noProof/>
        </w:rPr>
        <w:drawing>
          <wp:inline distT="0" distB="0" distL="0" distR="0" wp14:anchorId="1EB65197" wp14:editId="1FBAFCF3">
            <wp:extent cx="6019137" cy="3204328"/>
            <wp:effectExtent l="0" t="0" r="1270" b="0"/>
            <wp:docPr id="3228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140" name="Picture 1" descr="A screenshot of a computer&#10;&#10;Description automatically generated"/>
                    <pic:cNvPicPr/>
                  </pic:nvPicPr>
                  <pic:blipFill rotWithShape="1">
                    <a:blip r:embed="rId19"/>
                    <a:srcRect l="27960" t="23070" r="1919" b="10567"/>
                    <a:stretch/>
                  </pic:blipFill>
                  <pic:spPr bwMode="auto">
                    <a:xfrm>
                      <a:off x="0" y="0"/>
                      <a:ext cx="6031390" cy="3210851"/>
                    </a:xfrm>
                    <a:prstGeom prst="rect">
                      <a:avLst/>
                    </a:prstGeom>
                    <a:ln>
                      <a:noFill/>
                    </a:ln>
                    <a:extLst>
                      <a:ext uri="{53640926-AAD7-44D8-BBD7-CCE9431645EC}">
                        <a14:shadowObscured xmlns:a14="http://schemas.microsoft.com/office/drawing/2010/main"/>
                      </a:ext>
                    </a:extLst>
                  </pic:spPr>
                </pic:pic>
              </a:graphicData>
            </a:graphic>
          </wp:inline>
        </w:drawing>
      </w:r>
    </w:p>
    <w:p w14:paraId="43BD39A9" w14:textId="47DF2451" w:rsidR="00EF0155" w:rsidRDefault="00B262F3">
      <w:r>
        <w:rPr>
          <w:noProof/>
        </w:rPr>
        <w:lastRenderedPageBreak/>
        <w:drawing>
          <wp:inline distT="0" distB="0" distL="0" distR="0" wp14:anchorId="5681233F" wp14:editId="53BB5E73">
            <wp:extent cx="5899268" cy="3836035"/>
            <wp:effectExtent l="0" t="0" r="6350" b="0"/>
            <wp:docPr id="159904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127" name="Picture 1" descr="A screenshot of a computer&#10;&#10;Description automatically generated"/>
                    <pic:cNvPicPr/>
                  </pic:nvPicPr>
                  <pic:blipFill rotWithShape="1">
                    <a:blip r:embed="rId20"/>
                    <a:srcRect l="52335" t="29252" r="2187" b="18175"/>
                    <a:stretch/>
                  </pic:blipFill>
                  <pic:spPr bwMode="auto">
                    <a:xfrm>
                      <a:off x="0" y="0"/>
                      <a:ext cx="5919120" cy="3848944"/>
                    </a:xfrm>
                    <a:prstGeom prst="rect">
                      <a:avLst/>
                    </a:prstGeom>
                    <a:ln>
                      <a:noFill/>
                    </a:ln>
                    <a:extLst>
                      <a:ext uri="{53640926-AAD7-44D8-BBD7-CCE9431645EC}">
                        <a14:shadowObscured xmlns:a14="http://schemas.microsoft.com/office/drawing/2010/main"/>
                      </a:ext>
                    </a:extLst>
                  </pic:spPr>
                </pic:pic>
              </a:graphicData>
            </a:graphic>
          </wp:inline>
        </w:drawing>
      </w:r>
    </w:p>
    <w:p w14:paraId="4F836FAB" w14:textId="748CDF6D" w:rsidR="00B262F3" w:rsidRDefault="00B262F3">
      <w:r>
        <w:rPr>
          <w:noProof/>
        </w:rPr>
        <w:drawing>
          <wp:inline distT="0" distB="0" distL="0" distR="0" wp14:anchorId="5B645D85" wp14:editId="62A75AB8">
            <wp:extent cx="5919130" cy="3737113"/>
            <wp:effectExtent l="0" t="0" r="5715" b="0"/>
            <wp:docPr id="136519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7326" name="Picture 1" descr="A screenshot of a computer&#10;&#10;Description automatically generated"/>
                    <pic:cNvPicPr/>
                  </pic:nvPicPr>
                  <pic:blipFill rotWithShape="1">
                    <a:blip r:embed="rId21"/>
                    <a:srcRect l="52296" t="29547" r="2187" b="19363"/>
                    <a:stretch/>
                  </pic:blipFill>
                  <pic:spPr bwMode="auto">
                    <a:xfrm>
                      <a:off x="0" y="0"/>
                      <a:ext cx="5940904" cy="3750860"/>
                    </a:xfrm>
                    <a:prstGeom prst="rect">
                      <a:avLst/>
                    </a:prstGeom>
                    <a:ln>
                      <a:noFill/>
                    </a:ln>
                    <a:extLst>
                      <a:ext uri="{53640926-AAD7-44D8-BBD7-CCE9431645EC}">
                        <a14:shadowObscured xmlns:a14="http://schemas.microsoft.com/office/drawing/2010/main"/>
                      </a:ext>
                    </a:extLst>
                  </pic:spPr>
                </pic:pic>
              </a:graphicData>
            </a:graphic>
          </wp:inline>
        </w:drawing>
      </w:r>
    </w:p>
    <w:p w14:paraId="0FBF1157" w14:textId="77777777" w:rsidR="00AE1823" w:rsidRDefault="00AE1823"/>
    <w:p w14:paraId="0C4585AF" w14:textId="6226447E" w:rsidR="00CB01A8" w:rsidRDefault="00CB01A8">
      <w:r>
        <w:lastRenderedPageBreak/>
        <w:t>==============================================================================</w:t>
      </w:r>
    </w:p>
    <w:p w14:paraId="643F1450" w14:textId="071C727E" w:rsidR="00CB01A8" w:rsidRDefault="00AE1823">
      <w:r>
        <w:rPr>
          <w:noProof/>
        </w:rPr>
        <w:drawing>
          <wp:inline distT="0" distB="0" distL="0" distR="0" wp14:anchorId="4FA4F64D" wp14:editId="1A0289D2">
            <wp:extent cx="5873364" cy="3204376"/>
            <wp:effectExtent l="0" t="0" r="0" b="0"/>
            <wp:docPr id="24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90" name="Picture 1" descr="A screenshot of a computer&#10;&#10;Description automatically generated"/>
                    <pic:cNvPicPr/>
                  </pic:nvPicPr>
                  <pic:blipFill rotWithShape="1">
                    <a:blip r:embed="rId22"/>
                    <a:srcRect l="25692" t="20453" r="851" b="8299"/>
                    <a:stretch/>
                  </pic:blipFill>
                  <pic:spPr bwMode="auto">
                    <a:xfrm>
                      <a:off x="0" y="0"/>
                      <a:ext cx="5883253" cy="3209771"/>
                    </a:xfrm>
                    <a:prstGeom prst="rect">
                      <a:avLst/>
                    </a:prstGeom>
                    <a:ln>
                      <a:noFill/>
                    </a:ln>
                    <a:extLst>
                      <a:ext uri="{53640926-AAD7-44D8-BBD7-CCE9431645EC}">
                        <a14:shadowObscured xmlns:a14="http://schemas.microsoft.com/office/drawing/2010/main"/>
                      </a:ext>
                    </a:extLst>
                  </pic:spPr>
                </pic:pic>
              </a:graphicData>
            </a:graphic>
          </wp:inline>
        </w:drawing>
      </w:r>
    </w:p>
    <w:p w14:paraId="0915098F" w14:textId="711E7F45" w:rsidR="00AE1823" w:rsidRDefault="00CB01A8">
      <w:r>
        <w:br w:type="page"/>
      </w:r>
    </w:p>
    <w:p w14:paraId="52E04939" w14:textId="7375DAD5" w:rsidR="00CB01A8" w:rsidRDefault="00CB01A8">
      <w:r>
        <w:rPr>
          <w:noProof/>
        </w:rPr>
        <w:lastRenderedPageBreak/>
        <w:drawing>
          <wp:inline distT="0" distB="0" distL="0" distR="0" wp14:anchorId="0B59042F" wp14:editId="32F9F431">
            <wp:extent cx="5820619" cy="3228229"/>
            <wp:effectExtent l="0" t="0" r="0" b="0"/>
            <wp:docPr id="50143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2427" name="Picture 1" descr="A screenshot of a computer&#10;&#10;Description automatically generated"/>
                    <pic:cNvPicPr/>
                  </pic:nvPicPr>
                  <pic:blipFill rotWithShape="1">
                    <a:blip r:embed="rId23"/>
                    <a:srcRect l="25686" t="19986" r="984" b="7712"/>
                    <a:stretch/>
                  </pic:blipFill>
                  <pic:spPr bwMode="auto">
                    <a:xfrm>
                      <a:off x="0" y="0"/>
                      <a:ext cx="5834625" cy="3235997"/>
                    </a:xfrm>
                    <a:prstGeom prst="rect">
                      <a:avLst/>
                    </a:prstGeom>
                    <a:ln>
                      <a:noFill/>
                    </a:ln>
                    <a:extLst>
                      <a:ext uri="{53640926-AAD7-44D8-BBD7-CCE9431645EC}">
                        <a14:shadowObscured xmlns:a14="http://schemas.microsoft.com/office/drawing/2010/main"/>
                      </a:ext>
                    </a:extLst>
                  </pic:spPr>
                </pic:pic>
              </a:graphicData>
            </a:graphic>
          </wp:inline>
        </w:drawing>
      </w:r>
    </w:p>
    <w:p w14:paraId="7DC08B5D" w14:textId="329B088D" w:rsidR="00CB01A8" w:rsidRDefault="00382A4E">
      <w:r>
        <w:rPr>
          <w:noProof/>
        </w:rPr>
        <w:drawing>
          <wp:inline distT="0" distB="0" distL="0" distR="0" wp14:anchorId="00A3D59E" wp14:editId="2616790A">
            <wp:extent cx="5773215" cy="1598212"/>
            <wp:effectExtent l="0" t="0" r="0" b="2540"/>
            <wp:docPr id="189102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6736" name="Picture 1" descr="A screenshot of a computer&#10;&#10;Description automatically generated"/>
                    <pic:cNvPicPr/>
                  </pic:nvPicPr>
                  <pic:blipFill rotWithShape="1">
                    <a:blip r:embed="rId24"/>
                    <a:srcRect l="26760" t="56366" r="840" b="8002"/>
                    <a:stretch/>
                  </pic:blipFill>
                  <pic:spPr bwMode="auto">
                    <a:xfrm>
                      <a:off x="0" y="0"/>
                      <a:ext cx="5806300" cy="1607371"/>
                    </a:xfrm>
                    <a:prstGeom prst="rect">
                      <a:avLst/>
                    </a:prstGeom>
                    <a:ln>
                      <a:noFill/>
                    </a:ln>
                    <a:extLst>
                      <a:ext uri="{53640926-AAD7-44D8-BBD7-CCE9431645EC}">
                        <a14:shadowObscured xmlns:a14="http://schemas.microsoft.com/office/drawing/2010/main"/>
                      </a:ext>
                    </a:extLst>
                  </pic:spPr>
                </pic:pic>
              </a:graphicData>
            </a:graphic>
          </wp:inline>
        </w:drawing>
      </w:r>
    </w:p>
    <w:p w14:paraId="4495D460" w14:textId="2C77640C" w:rsidR="00CB01A8" w:rsidRDefault="00CB01A8">
      <w:r>
        <w:rPr>
          <w:noProof/>
        </w:rPr>
        <w:drawing>
          <wp:inline distT="0" distB="0" distL="0" distR="0" wp14:anchorId="7B45F15B" wp14:editId="46C41798">
            <wp:extent cx="5814610" cy="1622066"/>
            <wp:effectExtent l="0" t="0" r="0" b="0"/>
            <wp:docPr id="152244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5540" name="Picture 1" descr="A screenshot of a computer&#10;&#10;Description automatically generated"/>
                    <pic:cNvPicPr/>
                  </pic:nvPicPr>
                  <pic:blipFill rotWithShape="1">
                    <a:blip r:embed="rId25"/>
                    <a:srcRect l="26632" t="56128" r="660" b="7814"/>
                    <a:stretch/>
                  </pic:blipFill>
                  <pic:spPr bwMode="auto">
                    <a:xfrm>
                      <a:off x="0" y="0"/>
                      <a:ext cx="5855154" cy="1633376"/>
                    </a:xfrm>
                    <a:prstGeom prst="rect">
                      <a:avLst/>
                    </a:prstGeom>
                    <a:ln>
                      <a:noFill/>
                    </a:ln>
                    <a:extLst>
                      <a:ext uri="{53640926-AAD7-44D8-BBD7-CCE9431645EC}">
                        <a14:shadowObscured xmlns:a14="http://schemas.microsoft.com/office/drawing/2010/main"/>
                      </a:ext>
                    </a:extLst>
                  </pic:spPr>
                </pic:pic>
              </a:graphicData>
            </a:graphic>
          </wp:inline>
        </w:drawing>
      </w:r>
    </w:p>
    <w:p w14:paraId="6FE4D064" w14:textId="77777777" w:rsidR="00102CAF" w:rsidRDefault="00102CAF"/>
    <w:p w14:paraId="48E4D93F" w14:textId="77777777" w:rsidR="00102CAF" w:rsidRDefault="00102CAF">
      <w:pPr>
        <w:rPr>
          <w:i/>
          <w:iCs/>
        </w:rPr>
      </w:pPr>
      <w:r>
        <w:rPr>
          <w:i/>
          <w:iCs/>
        </w:rPr>
        <w:br w:type="page"/>
      </w:r>
    </w:p>
    <w:p w14:paraId="513B69A2" w14:textId="6376353A" w:rsidR="00102CAF" w:rsidRPr="00437EBA" w:rsidRDefault="00102CAF" w:rsidP="00102CAF">
      <w:pPr>
        <w:spacing w:line="480" w:lineRule="auto"/>
        <w:rPr>
          <w:b/>
          <w:bCs/>
          <w:i/>
          <w:iCs/>
          <w:sz w:val="24"/>
          <w:szCs w:val="24"/>
        </w:rPr>
      </w:pPr>
      <w:r w:rsidRPr="00437EBA">
        <w:rPr>
          <w:b/>
          <w:bCs/>
          <w:i/>
          <w:iCs/>
          <w:sz w:val="24"/>
          <w:szCs w:val="24"/>
        </w:rPr>
        <w:lastRenderedPageBreak/>
        <w:t>Statistical Analyses</w:t>
      </w:r>
    </w:p>
    <w:p w14:paraId="6F504C6E" w14:textId="79F12401" w:rsidR="00102CAF" w:rsidRPr="00437EBA" w:rsidDel="000F5DB6" w:rsidRDefault="00102CAF" w:rsidP="000F5DB6">
      <w:pPr>
        <w:spacing w:line="480" w:lineRule="auto"/>
        <w:ind w:firstLine="720"/>
        <w:rPr>
          <w:del w:id="0" w:author="jensj27@student.ubc.ca" w:date="2024-06-05T17:06:00Z" w16du:dateUtc="2024-06-06T00:06:00Z"/>
          <w:sz w:val="24"/>
          <w:szCs w:val="24"/>
        </w:rPr>
      </w:pPr>
      <w:r w:rsidRPr="00437EBA">
        <w:rPr>
          <w:sz w:val="24"/>
          <w:szCs w:val="24"/>
        </w:rPr>
        <w:t xml:space="preserve">To explore whether </w:t>
      </w:r>
      <w:r w:rsidRPr="00437EBA">
        <w:rPr>
          <w:i/>
          <w:iCs/>
          <w:sz w:val="24"/>
          <w:szCs w:val="24"/>
        </w:rPr>
        <w:t>B. impatiens</w:t>
      </w:r>
      <w:r w:rsidRPr="00437EBA">
        <w:rPr>
          <w:sz w:val="24"/>
          <w:szCs w:val="24"/>
        </w:rPr>
        <w:t xml:space="preserve"> exhibits a different phenology relative to </w:t>
      </w:r>
      <w:commentRangeStart w:id="1"/>
      <w:commentRangeStart w:id="2"/>
      <w:ins w:id="3" w:author="jensj27@student.ubc.ca" w:date="2024-06-05T17:39:00Z" w16du:dateUtc="2024-06-06T00:39:00Z">
        <w:r w:rsidR="000F5DB6" w:rsidRPr="00437EBA">
          <w:rPr>
            <w:sz w:val="24"/>
            <w:szCs w:val="24"/>
          </w:rPr>
          <w:t>the four most common native bumble bee species in our surveys (</w:t>
        </w:r>
        <w:r w:rsidR="000F5DB6" w:rsidRPr="00437EBA">
          <w:rPr>
            <w:i/>
            <w:iCs/>
            <w:sz w:val="24"/>
            <w:szCs w:val="24"/>
          </w:rPr>
          <w:t>B. impatiens</w:t>
        </w:r>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melanopygus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mixtus</w:t>
        </w:r>
        <w:proofErr w:type="spellEnd"/>
        <w:r w:rsidR="000F5DB6" w:rsidRPr="00437EBA">
          <w:rPr>
            <w:sz w:val="24"/>
            <w:szCs w:val="24"/>
          </w:rPr>
          <w:t xml:space="preserve">, </w:t>
        </w:r>
        <w:r w:rsidR="000F5DB6" w:rsidRPr="00437EBA">
          <w:rPr>
            <w:i/>
            <w:iCs/>
            <w:sz w:val="24"/>
            <w:szCs w:val="24"/>
          </w:rPr>
          <w:t xml:space="preserve">B. </w:t>
        </w:r>
        <w:proofErr w:type="spellStart"/>
        <w:r w:rsidR="000F5DB6" w:rsidRPr="00437EBA">
          <w:rPr>
            <w:i/>
            <w:iCs/>
            <w:sz w:val="24"/>
            <w:szCs w:val="24"/>
          </w:rPr>
          <w:t>flavifrons</w:t>
        </w:r>
        <w:proofErr w:type="spellEnd"/>
        <w:r w:rsidR="000F5DB6" w:rsidRPr="00437EBA">
          <w:rPr>
            <w:sz w:val="24"/>
            <w:szCs w:val="24"/>
          </w:rPr>
          <w:t xml:space="preserve">, and </w:t>
        </w:r>
        <w:r w:rsidR="000F5DB6" w:rsidRPr="00437EBA">
          <w:rPr>
            <w:i/>
            <w:iCs/>
            <w:sz w:val="24"/>
            <w:szCs w:val="24"/>
          </w:rPr>
          <w:t xml:space="preserve">B. </w:t>
        </w:r>
        <w:proofErr w:type="spellStart"/>
        <w:r w:rsidR="000F5DB6" w:rsidRPr="00437EBA">
          <w:rPr>
            <w:i/>
            <w:iCs/>
            <w:sz w:val="24"/>
            <w:szCs w:val="24"/>
          </w:rPr>
          <w:t>vosnesenskii</w:t>
        </w:r>
        <w:proofErr w:type="spellEnd"/>
        <w:r w:rsidR="000F5DB6" w:rsidRPr="00437EBA">
          <w:rPr>
            <w:sz w:val="24"/>
            <w:szCs w:val="24"/>
          </w:rPr>
          <w:t>)</w:t>
        </w:r>
        <w:commentRangeEnd w:id="1"/>
        <w:r w:rsidR="000F5DB6" w:rsidRPr="00437EBA">
          <w:rPr>
            <w:rStyle w:val="CommentReference"/>
            <w:rFonts w:eastAsia="Cambria" w:cs="Times New Roman"/>
            <w:kern w:val="0"/>
            <w:sz w:val="24"/>
            <w:szCs w:val="24"/>
            <w14:ligatures w14:val="none"/>
          </w:rPr>
          <w:commentReference w:id="1"/>
        </w:r>
      </w:ins>
      <w:commentRangeEnd w:id="2"/>
      <w:r w:rsidR="00564ED4" w:rsidRPr="00437EBA">
        <w:rPr>
          <w:rStyle w:val="CommentReference"/>
          <w:rFonts w:eastAsia="Cambria" w:cs="Times New Roman"/>
          <w:kern w:val="0"/>
          <w:sz w:val="24"/>
          <w:szCs w:val="24"/>
          <w14:ligatures w14:val="none"/>
        </w:rPr>
        <w:commentReference w:id="2"/>
      </w:r>
      <w:del w:id="4" w:author="jensj27@student.ubc.ca" w:date="2024-06-05T17:39:00Z" w16du:dateUtc="2024-06-06T00:39:00Z">
        <w:r w:rsidRPr="00437EBA" w:rsidDel="000F5DB6">
          <w:rPr>
            <w:sz w:val="24"/>
            <w:szCs w:val="24"/>
          </w:rPr>
          <w:delText>other common nati</w:delText>
        </w:r>
      </w:del>
      <w:r w:rsidRPr="00437EBA">
        <w:rPr>
          <w:sz w:val="24"/>
          <w:szCs w:val="24"/>
        </w:rPr>
        <w:t xml:space="preserve">, we developed a </w:t>
      </w:r>
      <w:ins w:id="5" w:author="jensj27@student.ubc.ca" w:date="2024-06-05T16:52:00Z" w16du:dateUtc="2024-06-05T23:52:00Z">
        <w:r w:rsidRPr="00437EBA">
          <w:rPr>
            <w:sz w:val="24"/>
            <w:szCs w:val="24"/>
          </w:rPr>
          <w:t xml:space="preserve">Bayesian </w:t>
        </w:r>
      </w:ins>
      <w:r w:rsidRPr="00437EBA">
        <w:rPr>
          <w:sz w:val="24"/>
          <w:szCs w:val="24"/>
        </w:rPr>
        <w:t xml:space="preserve">generalized mixed model (GLMM) with a Poisson distribution to </w:t>
      </w:r>
      <w:del w:id="6" w:author="jensj27@student.ubc.ca" w:date="2024-06-05T16:52:00Z" w16du:dateUtc="2024-06-05T23:52:00Z">
        <w:r w:rsidRPr="00437EBA" w:rsidDel="00102CAF">
          <w:rPr>
            <w:sz w:val="24"/>
            <w:szCs w:val="24"/>
          </w:rPr>
          <w:delText xml:space="preserve">model </w:delText>
        </w:r>
      </w:del>
      <w:ins w:id="7" w:author="jensj27@student.ubc.ca" w:date="2024-06-05T16:52:00Z" w16du:dateUtc="2024-06-05T23:52:00Z">
        <w:r w:rsidRPr="00437EBA">
          <w:rPr>
            <w:sz w:val="24"/>
            <w:szCs w:val="24"/>
          </w:rPr>
          <w:t xml:space="preserve">describe </w:t>
        </w:r>
      </w:ins>
      <w:r w:rsidRPr="00437EBA">
        <w:rPr>
          <w:sz w:val="24"/>
          <w:szCs w:val="24"/>
        </w:rPr>
        <w:t xml:space="preserve">the </w:t>
      </w:r>
      <w:ins w:id="8" w:author="jensj27@student.ubc.ca" w:date="2024-06-05T16:51:00Z" w16du:dateUtc="2024-06-05T23:51:00Z">
        <w:r w:rsidRPr="00437EBA">
          <w:rPr>
            <w:sz w:val="24"/>
            <w:szCs w:val="24"/>
          </w:rPr>
          <w:t xml:space="preserve">temporal distribution of </w:t>
        </w:r>
      </w:ins>
      <w:r w:rsidRPr="00437EBA">
        <w:rPr>
          <w:sz w:val="24"/>
          <w:szCs w:val="24"/>
        </w:rPr>
        <w:t xml:space="preserve">bumble bee count data collected in 2022 and 2023. We restricted the count data to workers only, as males and queens exhibit distinct phenological patterns from workers, emerging earlier and later than workers on average, respectively </w:t>
      </w:r>
      <w:sdt>
        <w:sdtPr>
          <w:rPr>
            <w:color w:val="000000"/>
            <w:sz w:val="24"/>
            <w:szCs w:val="24"/>
          </w:rPr>
          <w:tag w:val="MENDELEY_CITATION_v3_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"/>
          <w:id w:val="850538722"/>
          <w:placeholder>
            <w:docPart w:val="FD4408080284493ABBEBFB295F94B3DA"/>
          </w:placeholder>
        </w:sdtPr>
        <w:sdtContent>
          <w:r w:rsidRPr="00437EBA">
            <w:rPr>
              <w:color w:val="000000"/>
              <w:sz w:val="24"/>
              <w:szCs w:val="24"/>
            </w:rPr>
            <w:t>(Williams et al., 2014)</w:t>
          </w:r>
        </w:sdtContent>
      </w:sdt>
      <w:r w:rsidRPr="00437EBA">
        <w:rPr>
          <w:sz w:val="24"/>
          <w:szCs w:val="24"/>
        </w:rPr>
        <w:t>. Where no bees of a species in our dataset were observed during a specific survey, the count was entered as ‘0’, in order to enable the estimation of the start and end of each species’ period of activity across sites</w:t>
      </w:r>
      <w:del w:id="9" w:author="jensj27@student.ubc.ca" w:date="2024-06-05T17:37:00Z" w16du:dateUtc="2024-06-06T00:37:00Z">
        <w:r w:rsidRPr="00437EBA" w:rsidDel="000F5DB6">
          <w:rPr>
            <w:sz w:val="24"/>
            <w:szCs w:val="24"/>
          </w:rPr>
          <w:delText xml:space="preserve">. </w:delText>
        </w:r>
      </w:del>
      <w:del w:id="10" w:author="jensj27@student.ubc.ca" w:date="2024-06-05T16:55:00Z" w16du:dateUtc="2024-06-05T23:55:00Z">
        <w:r w:rsidRPr="00437EBA" w:rsidDel="0036490D">
          <w:rPr>
            <w:sz w:val="24"/>
            <w:szCs w:val="24"/>
          </w:rPr>
          <w:delText>We ran a single GLMM using the lme4 package (v1.1-35; Bates et al. 2015)</w:delText>
        </w:r>
      </w:del>
      <w:del w:id="11" w:author="jensj27@student.ubc.ca" w:date="2024-06-05T16:57:00Z" w16du:dateUtc="2024-06-05T23:57:00Z">
        <w:r w:rsidRPr="00437EBA" w:rsidDel="0036490D">
          <w:rPr>
            <w:sz w:val="24"/>
            <w:szCs w:val="24"/>
          </w:rPr>
          <w:delText>,</w:delText>
        </w:r>
      </w:del>
      <w:ins w:id="12" w:author="jensj27@student.ubc.ca" w:date="2024-06-05T16:57:00Z" w16du:dateUtc="2024-06-05T23:57:00Z">
        <w:r w:rsidR="0036490D" w:rsidRPr="00437EBA">
          <w:rPr>
            <w:sz w:val="24"/>
            <w:szCs w:val="24"/>
          </w:rPr>
          <w:t>.</w:t>
        </w:r>
      </w:ins>
      <w:r w:rsidRPr="00437EBA">
        <w:rPr>
          <w:sz w:val="24"/>
          <w:szCs w:val="24"/>
        </w:rPr>
        <w:t xml:space="preserve"> </w:t>
      </w:r>
      <w:commentRangeStart w:id="13"/>
      <w:ins w:id="14" w:author="jensj27@student.ubc.ca" w:date="2024-06-05T16:57:00Z" w16du:dateUtc="2024-06-05T23:57:00Z">
        <w:r w:rsidR="0036490D" w:rsidRPr="00437EBA">
          <w:rPr>
            <w:sz w:val="24"/>
            <w:szCs w:val="24"/>
          </w:rPr>
          <w:t>W</w:t>
        </w:r>
      </w:ins>
      <w:del w:id="15" w:author="jensj27@student.ubc.ca" w:date="2024-06-05T16:57:00Z" w16du:dateUtc="2024-06-05T23:57:00Z">
        <w:r w:rsidRPr="00437EBA" w:rsidDel="0036490D">
          <w:rPr>
            <w:sz w:val="24"/>
            <w:szCs w:val="24"/>
          </w:rPr>
          <w:delText>w</w:delText>
        </w:r>
      </w:del>
      <w:r w:rsidRPr="00437EBA">
        <w:rPr>
          <w:sz w:val="24"/>
          <w:szCs w:val="24"/>
        </w:rPr>
        <w:t>ith bumble bee species count data as the response</w:t>
      </w:r>
      <w:ins w:id="16" w:author="jensj27@student.ubc.ca" w:date="2024-06-05T16:57:00Z" w16du:dateUtc="2024-06-05T23:57:00Z">
        <w:r w:rsidR="0036490D" w:rsidRPr="00437EBA">
          <w:rPr>
            <w:sz w:val="24"/>
            <w:szCs w:val="24"/>
          </w:rPr>
          <w:t>,</w:t>
        </w:r>
      </w:ins>
      <w:commentRangeEnd w:id="13"/>
      <w:ins w:id="17" w:author="jensj27@student.ubc.ca" w:date="2024-06-05T17:41:00Z" w16du:dateUtc="2024-06-06T00:41:00Z">
        <w:r w:rsidR="00552DEF" w:rsidRPr="00437EBA">
          <w:rPr>
            <w:rStyle w:val="CommentReference"/>
            <w:rFonts w:eastAsia="Cambria" w:cs="Times New Roman"/>
            <w:kern w:val="0"/>
            <w:sz w:val="24"/>
            <w:szCs w:val="24"/>
            <w14:ligatures w14:val="none"/>
          </w:rPr>
          <w:commentReference w:id="13"/>
        </w:r>
      </w:ins>
      <w:ins w:id="18" w:author="jensj27@student.ubc.ca" w:date="2024-06-05T16:57:00Z" w16du:dateUtc="2024-06-05T23:57:00Z">
        <w:r w:rsidR="0036490D" w:rsidRPr="00437EBA">
          <w:rPr>
            <w:sz w:val="24"/>
            <w:szCs w:val="24"/>
          </w:rPr>
          <w:t xml:space="preserve"> we </w:t>
        </w:r>
      </w:ins>
      <w:r w:rsidR="00564ED4" w:rsidRPr="00437EBA">
        <w:rPr>
          <w:sz w:val="24"/>
          <w:szCs w:val="24"/>
        </w:rPr>
        <w:t xml:space="preserve">used a log-link function to estimate </w:t>
      </w:r>
      <w:ins w:id="19" w:author="jensj27@student.ubc.ca" w:date="2024-06-05T16:57:00Z" w16du:dateUtc="2024-06-05T23:57:00Z">
        <w:r w:rsidR="0036490D" w:rsidRPr="00437EBA">
          <w:rPr>
            <w:sz w:val="24"/>
            <w:szCs w:val="24"/>
          </w:rPr>
          <w:t xml:space="preserve">a species-specific </w:t>
        </w:r>
      </w:ins>
      <w:ins w:id="20" w:author="jensj27@student.ubc.ca" w:date="2024-06-05T16:58:00Z" w16du:dateUtc="2024-06-05T23:58:00Z">
        <w:r w:rsidR="0036490D" w:rsidRPr="00437EBA">
          <w:rPr>
            <w:sz w:val="24"/>
            <w:szCs w:val="24"/>
          </w:rPr>
          <w:t>intercept</w:t>
        </w:r>
      </w:ins>
      <w:ins w:id="21" w:author="jensj27@student.ubc.ca" w:date="2024-06-05T17:04:00Z" w16du:dateUtc="2024-06-06T00:04:00Z">
        <w:r w:rsidR="00AE79DF" w:rsidRPr="00437EBA">
          <w:rPr>
            <w:sz w:val="24"/>
            <w:szCs w:val="24"/>
          </w:rPr>
          <w:t xml:space="preserve"> effect</w:t>
        </w:r>
      </w:ins>
      <w:ins w:id="22" w:author="jensj27@student.ubc.ca" w:date="2024-06-05T16:58:00Z" w16du:dateUtc="2024-06-05T23:58:00Z">
        <w:r w:rsidR="0036490D" w:rsidRPr="00437EBA">
          <w:rPr>
            <w:sz w:val="24"/>
            <w:szCs w:val="24"/>
          </w:rPr>
          <w:t xml:space="preserve">, a </w:t>
        </w:r>
      </w:ins>
      <w:ins w:id="23" w:author="jensj27@student.ubc.ca" w:date="2024-06-05T16:57:00Z" w16du:dateUtc="2024-06-05T23:57:00Z">
        <w:r w:rsidR="0036490D" w:rsidRPr="00437EBA">
          <w:rPr>
            <w:sz w:val="24"/>
            <w:szCs w:val="24"/>
          </w:rPr>
          <w:t>species-specific effect of Julian date,</w:t>
        </w:r>
      </w:ins>
      <w:ins w:id="24" w:author="jensj27@student.ubc.ca" w:date="2024-06-05T16:59:00Z" w16du:dateUtc="2024-06-05T23:59:00Z">
        <w:r w:rsidR="00AE79DF" w:rsidRPr="00437EBA">
          <w:rPr>
            <w:sz w:val="24"/>
            <w:szCs w:val="24"/>
          </w:rPr>
          <w:t xml:space="preserve"> </w:t>
        </w:r>
      </w:ins>
      <w:ins w:id="25" w:author="jensj27@student.ubc.ca" w:date="2024-06-05T16:58:00Z" w16du:dateUtc="2024-06-05T23:58:00Z">
        <w:r w:rsidR="00AE79DF" w:rsidRPr="00437EBA">
          <w:rPr>
            <w:sz w:val="24"/>
            <w:szCs w:val="24"/>
          </w:rPr>
          <w:t xml:space="preserve">a species-specific effect of </w:t>
        </w:r>
      </w:ins>
      <w:ins w:id="26" w:author="jensj27@student.ubc.ca" w:date="2024-06-05T16:59:00Z" w16du:dateUtc="2024-06-05T23:59:00Z">
        <w:r w:rsidR="00AE79DF" w:rsidRPr="00437EBA">
          <w:rPr>
            <w:sz w:val="24"/>
            <w:szCs w:val="24"/>
          </w:rPr>
          <w:t>(Julian date)</w:t>
        </w:r>
        <w:r w:rsidR="00AE79DF" w:rsidRPr="00437EBA">
          <w:rPr>
            <w:sz w:val="24"/>
            <w:szCs w:val="24"/>
            <w:vertAlign w:val="superscript"/>
          </w:rPr>
          <w:t>2</w:t>
        </w:r>
      </w:ins>
      <w:ins w:id="27" w:author="jensj27@student.ubc.ca" w:date="2024-06-05T16:58:00Z" w16du:dateUtc="2024-06-05T23:58:00Z">
        <w:r w:rsidR="00AE79DF" w:rsidRPr="00437EBA">
          <w:rPr>
            <w:sz w:val="24"/>
            <w:szCs w:val="24"/>
          </w:rPr>
          <w:t xml:space="preserve">, </w:t>
        </w:r>
        <w:r w:rsidR="0036490D" w:rsidRPr="00437EBA">
          <w:rPr>
            <w:sz w:val="24"/>
            <w:szCs w:val="24"/>
          </w:rPr>
          <w:t>an effect of year (2022 or 2023</w:t>
        </w:r>
        <w:r w:rsidR="00AE79DF" w:rsidRPr="00437EBA">
          <w:rPr>
            <w:sz w:val="24"/>
            <w:szCs w:val="24"/>
          </w:rPr>
          <w:t>)</w:t>
        </w:r>
      </w:ins>
      <w:ins w:id="28" w:author="jensj27@student.ubc.ca" w:date="2024-06-05T16:59:00Z" w16du:dateUtc="2024-06-05T23:59:00Z">
        <w:r w:rsidR="00AE79DF" w:rsidRPr="00437EBA">
          <w:rPr>
            <w:sz w:val="24"/>
            <w:szCs w:val="24"/>
          </w:rPr>
          <w:t xml:space="preserve">, </w:t>
        </w:r>
      </w:ins>
      <w:r w:rsidR="00564ED4" w:rsidRPr="00437EBA">
        <w:rPr>
          <w:sz w:val="24"/>
          <w:szCs w:val="24"/>
        </w:rPr>
        <w:t>and</w:t>
      </w:r>
      <w:ins w:id="29" w:author="jensj27@student.ubc.ca" w:date="2024-06-05T16:59:00Z" w16du:dateUtc="2024-06-05T23:59:00Z">
        <w:r w:rsidR="00AE79DF" w:rsidRPr="00437EBA">
          <w:rPr>
            <w:sz w:val="24"/>
            <w:szCs w:val="24"/>
          </w:rPr>
          <w:t xml:space="preserve"> site </w:t>
        </w:r>
      </w:ins>
      <w:r w:rsidR="00564ED4" w:rsidRPr="00437EBA">
        <w:rPr>
          <w:sz w:val="24"/>
          <w:szCs w:val="24"/>
        </w:rPr>
        <w:t>included as</w:t>
      </w:r>
      <w:ins w:id="30" w:author="jensj27@student.ubc.ca" w:date="2024-06-05T16:59:00Z" w16du:dateUtc="2024-06-05T23:59:00Z">
        <w:r w:rsidR="00AE79DF" w:rsidRPr="00437EBA">
          <w:rPr>
            <w:sz w:val="24"/>
            <w:szCs w:val="24"/>
          </w:rPr>
          <w:t xml:space="preserve"> a random effect. </w:t>
        </w:r>
      </w:ins>
      <w:ins w:id="31" w:author="jensj27@student.ubc.ca" w:date="2024-06-05T17:25:00Z" w16du:dateUtc="2024-06-06T00:25:00Z">
        <w:r w:rsidR="00F841B2" w:rsidRPr="00437EBA">
          <w:rPr>
            <w:sz w:val="24"/>
            <w:szCs w:val="24"/>
          </w:rPr>
          <w:t xml:space="preserve">With </w:t>
        </w:r>
        <w:r w:rsidR="00F841B2" w:rsidRPr="00437EBA">
          <w:rPr>
            <w:i/>
            <w:iCs/>
            <w:sz w:val="24"/>
            <w:szCs w:val="24"/>
          </w:rPr>
          <w:t xml:space="preserve">B. impatiens </w:t>
        </w:r>
        <w:r w:rsidR="00F841B2" w:rsidRPr="00437EBA">
          <w:rPr>
            <w:sz w:val="24"/>
            <w:szCs w:val="24"/>
          </w:rPr>
          <w:t>used as the reference level, t</w:t>
        </w:r>
      </w:ins>
      <w:ins w:id="32" w:author="jensj27@student.ubc.ca" w:date="2024-06-05T16:59:00Z" w16du:dateUtc="2024-06-05T23:59:00Z">
        <w:r w:rsidR="00AE79DF" w:rsidRPr="00437EBA">
          <w:rPr>
            <w:sz w:val="24"/>
            <w:szCs w:val="24"/>
          </w:rPr>
          <w:t xml:space="preserve">he effect of </w:t>
        </w:r>
      </w:ins>
      <w:ins w:id="33" w:author="jensj27@student.ubc.ca" w:date="2024-06-05T17:00:00Z" w16du:dateUtc="2024-06-06T00:00:00Z">
        <w:r w:rsidR="00AE79DF" w:rsidRPr="00437EBA">
          <w:rPr>
            <w:sz w:val="24"/>
            <w:szCs w:val="24"/>
          </w:rPr>
          <w:t xml:space="preserve">Julian </w:t>
        </w:r>
      </w:ins>
      <w:ins w:id="34" w:author="jensj27@student.ubc.ca" w:date="2024-06-05T16:59:00Z" w16du:dateUtc="2024-06-05T23:59:00Z">
        <w:r w:rsidR="00AE79DF" w:rsidRPr="00437EBA">
          <w:rPr>
            <w:sz w:val="24"/>
            <w:szCs w:val="24"/>
          </w:rPr>
          <w:t xml:space="preserve">date </w:t>
        </w:r>
      </w:ins>
      <w:ins w:id="35" w:author="jensj27@student.ubc.ca" w:date="2024-06-05T17:00:00Z" w16du:dateUtc="2024-06-06T00:00:00Z">
        <w:r w:rsidR="00AE79DF" w:rsidRPr="00437EBA">
          <w:rPr>
            <w:sz w:val="24"/>
            <w:szCs w:val="24"/>
          </w:rPr>
          <w:t xml:space="preserve">allowed us to </w:t>
        </w:r>
      </w:ins>
      <w:ins w:id="36" w:author="jensj27@student.ubc.ca" w:date="2024-06-05T17:01:00Z" w16du:dateUtc="2024-06-06T00:01:00Z">
        <w:r w:rsidR="00AE79DF" w:rsidRPr="00437EBA">
          <w:rPr>
            <w:sz w:val="24"/>
            <w:szCs w:val="24"/>
          </w:rPr>
          <w:t>estimate</w:t>
        </w:r>
      </w:ins>
      <w:ins w:id="37" w:author="jensj27@student.ubc.ca" w:date="2024-06-05T17:00:00Z" w16du:dateUtc="2024-06-06T00:00:00Z">
        <w:r w:rsidR="00AE79DF" w:rsidRPr="00437EBA">
          <w:rPr>
            <w:sz w:val="24"/>
            <w:szCs w:val="24"/>
          </w:rPr>
          <w:t xml:space="preserve"> </w:t>
        </w:r>
      </w:ins>
      <w:ins w:id="38" w:author="jensj27@student.ubc.ca" w:date="2024-06-05T17:25:00Z" w16du:dateUtc="2024-06-06T00:25:00Z">
        <w:r w:rsidR="00F841B2" w:rsidRPr="00437EBA">
          <w:rPr>
            <w:sz w:val="24"/>
            <w:szCs w:val="24"/>
          </w:rPr>
          <w:t xml:space="preserve">species-specific differences in </w:t>
        </w:r>
      </w:ins>
      <w:ins w:id="39" w:author="jensj27@student.ubc.ca" w:date="2024-06-05T17:00:00Z" w16du:dateUtc="2024-06-06T00:00:00Z">
        <w:r w:rsidR="00AE79DF" w:rsidRPr="00437EBA">
          <w:rPr>
            <w:sz w:val="24"/>
            <w:szCs w:val="24"/>
          </w:rPr>
          <w:t>timing of peak abundance</w:t>
        </w:r>
      </w:ins>
      <w:r w:rsidR="00564ED4" w:rsidRPr="00437EBA">
        <w:rPr>
          <w:sz w:val="24"/>
          <w:szCs w:val="24"/>
        </w:rPr>
        <w:t xml:space="preserve"> relative to </w:t>
      </w:r>
      <w:r w:rsidR="00564ED4" w:rsidRPr="00437EBA">
        <w:rPr>
          <w:i/>
          <w:iCs/>
          <w:sz w:val="24"/>
          <w:szCs w:val="24"/>
        </w:rPr>
        <w:t>B. impatiens</w:t>
      </w:r>
      <w:ins w:id="40" w:author="jensj27@student.ubc.ca" w:date="2024-06-05T17:02:00Z" w16du:dateUtc="2024-06-06T00:02:00Z">
        <w:r w:rsidR="00AE79DF" w:rsidRPr="00437EBA">
          <w:rPr>
            <w:sz w:val="24"/>
            <w:szCs w:val="24"/>
          </w:rPr>
          <w:t>,</w:t>
        </w:r>
      </w:ins>
      <w:ins w:id="41" w:author="jensj27@student.ubc.ca" w:date="2024-06-05T17:00:00Z" w16du:dateUtc="2024-06-06T00:00:00Z">
        <w:r w:rsidR="00AE79DF" w:rsidRPr="00437EBA">
          <w:rPr>
            <w:sz w:val="24"/>
            <w:szCs w:val="24"/>
          </w:rPr>
          <w:t xml:space="preserve"> and the </w:t>
        </w:r>
      </w:ins>
      <w:ins w:id="42" w:author="jensj27@student.ubc.ca" w:date="2024-06-05T17:05:00Z" w16du:dateUtc="2024-06-06T00:05:00Z">
        <w:r w:rsidR="00AE79DF" w:rsidRPr="00437EBA">
          <w:rPr>
            <w:sz w:val="24"/>
            <w:szCs w:val="24"/>
          </w:rPr>
          <w:t xml:space="preserve">quadratic </w:t>
        </w:r>
      </w:ins>
      <w:ins w:id="43" w:author="jensj27@student.ubc.ca" w:date="2024-06-05T17:00:00Z" w16du:dateUtc="2024-06-06T00:00:00Z">
        <w:r w:rsidR="00AE79DF" w:rsidRPr="00437EBA">
          <w:rPr>
            <w:sz w:val="24"/>
            <w:szCs w:val="24"/>
          </w:rPr>
          <w:t>effect of (Julian date)</w:t>
        </w:r>
        <w:r w:rsidR="00AE79DF" w:rsidRPr="00437EBA">
          <w:rPr>
            <w:sz w:val="24"/>
            <w:szCs w:val="24"/>
            <w:vertAlign w:val="superscript"/>
          </w:rPr>
          <w:t>2</w:t>
        </w:r>
        <w:r w:rsidR="00AE79DF" w:rsidRPr="00437EBA">
          <w:rPr>
            <w:sz w:val="24"/>
            <w:szCs w:val="24"/>
          </w:rPr>
          <w:t xml:space="preserve"> allowed us to </w:t>
        </w:r>
      </w:ins>
      <w:ins w:id="44" w:author="jensj27@student.ubc.ca" w:date="2024-06-05T17:01:00Z" w16du:dateUtc="2024-06-06T00:01:00Z">
        <w:r w:rsidR="00AE79DF" w:rsidRPr="00437EBA">
          <w:rPr>
            <w:sz w:val="24"/>
            <w:szCs w:val="24"/>
          </w:rPr>
          <w:t xml:space="preserve">estimate species-specific </w:t>
        </w:r>
      </w:ins>
      <w:ins w:id="45" w:author="jensj27@student.ubc.ca" w:date="2024-06-05T17:25:00Z" w16du:dateUtc="2024-06-06T00:25:00Z">
        <w:r w:rsidR="00F841B2" w:rsidRPr="00437EBA">
          <w:rPr>
            <w:sz w:val="24"/>
            <w:szCs w:val="24"/>
          </w:rPr>
          <w:t>differences</w:t>
        </w:r>
      </w:ins>
      <w:ins w:id="46" w:author="jensj27@student.ubc.ca" w:date="2024-06-05T17:01:00Z" w16du:dateUtc="2024-06-06T00:01:00Z">
        <w:r w:rsidR="00AE79DF" w:rsidRPr="00437EBA">
          <w:rPr>
            <w:sz w:val="24"/>
            <w:szCs w:val="24"/>
          </w:rPr>
          <w:t xml:space="preserve"> </w:t>
        </w:r>
      </w:ins>
      <w:ins w:id="47" w:author="jensj27@student.ubc.ca" w:date="2024-06-05T17:25:00Z" w16du:dateUtc="2024-06-06T00:25:00Z">
        <w:r w:rsidR="00F841B2" w:rsidRPr="00437EBA">
          <w:rPr>
            <w:sz w:val="24"/>
            <w:szCs w:val="24"/>
          </w:rPr>
          <w:t xml:space="preserve">in </w:t>
        </w:r>
      </w:ins>
      <w:r w:rsidR="00564ED4" w:rsidRPr="00437EBA">
        <w:rPr>
          <w:sz w:val="24"/>
          <w:szCs w:val="24"/>
        </w:rPr>
        <w:t xml:space="preserve">phenological decay around the date of peak abundance relative to </w:t>
      </w:r>
      <w:r w:rsidR="00564ED4" w:rsidRPr="00437EBA">
        <w:rPr>
          <w:i/>
          <w:iCs/>
          <w:sz w:val="24"/>
          <w:szCs w:val="24"/>
        </w:rPr>
        <w:t>B. impatiens</w:t>
      </w:r>
      <w:ins w:id="48" w:author="jensj27@student.ubc.ca" w:date="2024-06-05T17:05:00Z" w16du:dateUtc="2024-06-06T00:05:00Z">
        <w:r w:rsidR="00AE79DF" w:rsidRPr="00437EBA">
          <w:rPr>
            <w:sz w:val="24"/>
            <w:szCs w:val="24"/>
          </w:rPr>
          <w:t xml:space="preserve"> </w:t>
        </w:r>
      </w:ins>
      <w:customXmlInsRangeStart w:id="49" w:author="jensj27@student.ubc.ca" w:date="2024-06-05T17:05:00Z"/>
      <w:sdt>
        <w:sdtPr>
          <w:rPr>
            <w:color w:val="000000"/>
            <w:sz w:val="24"/>
            <w:szCs w:val="24"/>
          </w:rPr>
          <w:tag w:val="MENDELEY_CITATION_v3_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"/>
          <w:id w:val="654807342"/>
          <w:placeholder>
            <w:docPart w:val="EA50F2FD1F2D4BF29E4BFFF0BCC6F94D"/>
          </w:placeholder>
        </w:sdtPr>
        <w:sdtContent>
          <w:customXmlInsRangeEnd w:id="49"/>
          <w:ins w:id="50" w:author="jensj27@student.ubc.ca" w:date="2024-06-05T17:05:00Z" w16du:dateUtc="2024-06-06T00:05:00Z">
            <w:r w:rsidR="00AE79DF" w:rsidRPr="00437EBA">
              <w:rPr>
                <w:color w:val="000000"/>
                <w:sz w:val="24"/>
                <w:szCs w:val="24"/>
              </w:rPr>
              <w:t>(Leong et al., 2016)</w:t>
            </w:r>
          </w:ins>
          <w:customXmlInsRangeStart w:id="51" w:author="jensj27@student.ubc.ca" w:date="2024-06-05T17:05:00Z"/>
        </w:sdtContent>
      </w:sdt>
      <w:customXmlInsRangeEnd w:id="51"/>
      <w:ins w:id="52" w:author="jensj27@student.ubc.ca" w:date="2024-06-05T17:02:00Z" w16du:dateUtc="2024-06-06T00:02:00Z">
        <w:r w:rsidR="00AE79DF" w:rsidRPr="00437EBA">
          <w:rPr>
            <w:sz w:val="24"/>
            <w:szCs w:val="24"/>
          </w:rPr>
          <w:t xml:space="preserve">. </w:t>
        </w:r>
      </w:ins>
      <w:ins w:id="53" w:author="jensj27@student.ubc.ca" w:date="2024-06-05T17:23:00Z" w16du:dateUtc="2024-06-06T00:23:00Z">
        <w:r w:rsidR="00F841B2" w:rsidRPr="00437EBA">
          <w:rPr>
            <w:sz w:val="24"/>
            <w:szCs w:val="24"/>
          </w:rPr>
          <w:t xml:space="preserve">We interpreted </w:t>
        </w:r>
      </w:ins>
      <w:ins w:id="54" w:author="jensj27@student.ubc.ca" w:date="2024-06-05T17:24:00Z" w16du:dateUtc="2024-06-06T00:24:00Z">
        <w:r w:rsidR="00F841B2" w:rsidRPr="00437EBA">
          <w:rPr>
            <w:sz w:val="24"/>
            <w:szCs w:val="24"/>
          </w:rPr>
          <w:t xml:space="preserve">native </w:t>
        </w:r>
      </w:ins>
      <w:ins w:id="55" w:author="jensj27@student.ubc.ca" w:date="2024-06-05T17:23:00Z" w16du:dateUtc="2024-06-06T00:23:00Z">
        <w:r w:rsidR="00F841B2" w:rsidRPr="00437EBA">
          <w:rPr>
            <w:sz w:val="24"/>
            <w:szCs w:val="24"/>
          </w:rPr>
          <w:t xml:space="preserve">species to have </w:t>
        </w:r>
      </w:ins>
      <w:ins w:id="56" w:author="jensj27@student.ubc.ca" w:date="2024-06-05T17:24:00Z" w16du:dateUtc="2024-06-06T00:24:00Z">
        <w:r w:rsidR="00F841B2" w:rsidRPr="00437EBA">
          <w:rPr>
            <w:sz w:val="24"/>
            <w:szCs w:val="24"/>
          </w:rPr>
          <w:t>an earlier</w:t>
        </w:r>
      </w:ins>
      <w:ins w:id="57" w:author="jensj27@student.ubc.ca" w:date="2024-06-05T17:23:00Z" w16du:dateUtc="2024-06-06T00:23:00Z">
        <w:r w:rsidR="00F841B2" w:rsidRPr="00437EBA">
          <w:rPr>
            <w:sz w:val="24"/>
            <w:szCs w:val="24"/>
          </w:rPr>
          <w:t xml:space="preserve"> phenology relative to </w:t>
        </w:r>
        <w:r w:rsidR="00F841B2" w:rsidRPr="00437EBA">
          <w:rPr>
            <w:i/>
            <w:iCs/>
            <w:sz w:val="24"/>
            <w:szCs w:val="24"/>
          </w:rPr>
          <w:t>B. impatiens</w:t>
        </w:r>
        <w:r w:rsidR="00F841B2" w:rsidRPr="00437EBA">
          <w:rPr>
            <w:sz w:val="24"/>
            <w:szCs w:val="24"/>
          </w:rPr>
          <w:t xml:space="preserve"> if the </w:t>
        </w:r>
      </w:ins>
      <w:ins w:id="58" w:author="jensj27@student.ubc.ca" w:date="2024-06-05T17:24:00Z" w16du:dateUtc="2024-06-06T00:24:00Z">
        <w:r w:rsidR="00F841B2" w:rsidRPr="00437EBA">
          <w:rPr>
            <w:sz w:val="24"/>
            <w:szCs w:val="24"/>
          </w:rPr>
          <w:t xml:space="preserve">95% BCI for the species-specific effect of Julian date was less than zero. </w:t>
        </w:r>
      </w:ins>
      <w:ins w:id="59" w:author="jensj27@student.ubc.ca" w:date="2024-06-05T17:12:00Z" w16du:dateUtc="2024-06-06T00:12:00Z">
        <w:r w:rsidR="00564ED4" w:rsidRPr="00437EBA">
          <w:rPr>
            <w:sz w:val="24"/>
            <w:szCs w:val="24"/>
          </w:rPr>
          <w:t xml:space="preserve">Julian date and </w:t>
        </w:r>
      </w:ins>
      <w:ins w:id="60" w:author="jensj27@student.ubc.ca" w:date="2024-06-05T17:13:00Z" w16du:dateUtc="2024-06-06T00:13:00Z">
        <w:r w:rsidR="00564ED4" w:rsidRPr="00437EBA">
          <w:rPr>
            <w:sz w:val="24"/>
            <w:szCs w:val="24"/>
          </w:rPr>
          <w:t>(Julian date)</w:t>
        </w:r>
        <w:r w:rsidR="00564ED4" w:rsidRPr="00437EBA">
          <w:rPr>
            <w:sz w:val="24"/>
            <w:szCs w:val="24"/>
            <w:vertAlign w:val="superscript"/>
          </w:rPr>
          <w:t>2</w:t>
        </w:r>
        <w:r w:rsidR="00564ED4" w:rsidRPr="00437EBA">
          <w:rPr>
            <w:sz w:val="24"/>
            <w:szCs w:val="24"/>
          </w:rPr>
          <w:t xml:space="preserve"> </w:t>
        </w:r>
        <w:proofErr w:type="gramStart"/>
        <w:r w:rsidR="00564ED4" w:rsidRPr="00437EBA">
          <w:rPr>
            <w:sz w:val="24"/>
            <w:szCs w:val="24"/>
          </w:rPr>
          <w:t>were</w:t>
        </w:r>
        <w:proofErr w:type="gramEnd"/>
        <w:r w:rsidR="00564ED4" w:rsidRPr="00437EBA">
          <w:rPr>
            <w:sz w:val="24"/>
            <w:szCs w:val="24"/>
          </w:rPr>
          <w:t xml:space="preserve"> z-score standardized prior to model fitting.</w:t>
        </w:r>
      </w:ins>
      <w:r w:rsidR="00564ED4" w:rsidRPr="00437EBA">
        <w:rPr>
          <w:sz w:val="24"/>
          <w:szCs w:val="24"/>
        </w:rPr>
        <w:t xml:space="preserve"> </w:t>
      </w:r>
      <w:ins w:id="61" w:author="jensj27@student.ubc.ca" w:date="2024-06-05T17:02:00Z" w16du:dateUtc="2024-06-06T00:02:00Z">
        <w:r w:rsidR="00AE79DF" w:rsidRPr="00437EBA">
          <w:rPr>
            <w:sz w:val="24"/>
            <w:szCs w:val="24"/>
          </w:rPr>
          <w:t>Our initial posterior predictive checks (measures of model goodness-of-fit) indicated that a Poisson distribution was insuffici</w:t>
        </w:r>
      </w:ins>
      <w:ins w:id="62" w:author="jensj27@student.ubc.ca" w:date="2024-06-05T17:03:00Z" w16du:dateUtc="2024-06-06T00:03:00Z">
        <w:r w:rsidR="00AE79DF" w:rsidRPr="00437EBA">
          <w:rPr>
            <w:sz w:val="24"/>
            <w:szCs w:val="24"/>
          </w:rPr>
          <w:t xml:space="preserve">ently flexible to </w:t>
        </w:r>
        <w:r w:rsidR="00AE79DF" w:rsidRPr="00437EBA">
          <w:rPr>
            <w:sz w:val="24"/>
            <w:szCs w:val="24"/>
          </w:rPr>
          <w:lastRenderedPageBreak/>
          <w:t xml:space="preserve">describe variation in counts. </w:t>
        </w:r>
      </w:ins>
      <w:ins w:id="63" w:author="jensj27@student.ubc.ca" w:date="2024-06-05T17:05:00Z" w16du:dateUtc="2024-06-06T00:05:00Z">
        <w:r w:rsidR="00AE79DF" w:rsidRPr="00437EBA">
          <w:rPr>
            <w:sz w:val="24"/>
            <w:szCs w:val="24"/>
          </w:rPr>
          <w:t>As such, we also included a species-specific extra-Poisson dispersion parameter in our model</w:t>
        </w:r>
      </w:ins>
      <w:r w:rsidR="00564ED4" w:rsidRPr="00437EBA">
        <w:rPr>
          <w:sz w:val="24"/>
          <w:szCs w:val="24"/>
        </w:rPr>
        <w:t xml:space="preserve"> </w:t>
      </w:r>
      <w:r w:rsidR="00564ED4" w:rsidRPr="00437EBA">
        <w:rPr>
          <w:sz w:val="24"/>
          <w:szCs w:val="24"/>
        </w:rPr>
        <w:fldChar w:fldCharType="begin" w:fldLock="1"/>
      </w:r>
      <w:r w:rsidR="00564ED4"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2023b)"},"properties":{"noteIndex":0},"schema":"https://github.com/citation-style-language/schema/raw/master/csl-citation.json"}</w:instrText>
      </w:r>
      <w:r w:rsidR="00564ED4" w:rsidRPr="00437EBA">
        <w:rPr>
          <w:sz w:val="24"/>
          <w:szCs w:val="24"/>
        </w:rPr>
        <w:fldChar w:fldCharType="separate"/>
      </w:r>
      <w:r w:rsidR="00564ED4" w:rsidRPr="00437EBA">
        <w:rPr>
          <w:noProof/>
          <w:sz w:val="24"/>
          <w:szCs w:val="24"/>
        </w:rPr>
        <w:t>(Stan Development Team 2023b)</w:t>
      </w:r>
      <w:r w:rsidR="00564ED4" w:rsidRPr="00437EBA">
        <w:rPr>
          <w:sz w:val="24"/>
          <w:szCs w:val="24"/>
        </w:rPr>
        <w:fldChar w:fldCharType="end"/>
      </w:r>
      <w:ins w:id="64" w:author="jensj27@student.ubc.ca" w:date="2024-06-05T17:05:00Z" w16du:dateUtc="2024-06-06T00:05:00Z">
        <w:r w:rsidR="00AE79DF" w:rsidRPr="00437EBA">
          <w:rPr>
            <w:sz w:val="24"/>
            <w:szCs w:val="24"/>
          </w:rPr>
          <w:t>.</w:t>
        </w:r>
      </w:ins>
      <w:ins w:id="65" w:author="jensj27@student.ubc.ca" w:date="2024-06-05T17:06:00Z" w16du:dateUtc="2024-06-06T00:06:00Z">
        <w:r w:rsidR="00AE79DF" w:rsidRPr="00437EBA">
          <w:rPr>
            <w:sz w:val="24"/>
            <w:szCs w:val="24"/>
          </w:rPr>
          <w:t xml:space="preserve"> </w:t>
        </w:r>
      </w:ins>
      <w:del w:id="66" w:author="jensj27@student.ubc.ca" w:date="2024-06-05T17:06:00Z" w16du:dateUtc="2024-06-06T00:06:00Z">
        <w:r w:rsidRPr="00437EBA" w:rsidDel="00AE79DF">
          <w:rPr>
            <w:sz w:val="24"/>
            <w:szCs w:val="24"/>
          </w:rPr>
          <w:delText>; Julian date, bumble bee species, and year (2022 or 2023) as fixed effects; and site as a random effect. A quadratic term (Julian date</w:delText>
        </w:r>
        <w:r w:rsidRPr="00437EBA" w:rsidDel="00AE79DF">
          <w:rPr>
            <w:sz w:val="24"/>
            <w:szCs w:val="24"/>
            <w:vertAlign w:val="superscript"/>
          </w:rPr>
          <w:delText>2</w:delText>
        </w:r>
        <w:r w:rsidRPr="00437EBA" w:rsidDel="00AE79DF">
          <w:rPr>
            <w:sz w:val="24"/>
            <w:szCs w:val="24"/>
          </w:rPr>
          <w:delText xml:space="preserve">) was also included in the model to better describe the pattern of seasonal bee abundances </w:delText>
        </w:r>
      </w:del>
      <w:customXmlDelRangeStart w:id="67" w:author="jensj27@student.ubc.ca" w:date="2024-06-05T17:06:00Z"/>
      <w:sdt>
        <w:sdtPr>
          <w:rPr>
            <w:color w:val="000000"/>
            <w:sz w:val="24"/>
            <w:szCs w:val="24"/>
          </w:rPr>
          <w:tag w:val="MENDELEY_CITATION_v3_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"/>
          <w:id w:val="-644747199"/>
          <w:placeholder>
            <w:docPart w:val="93DC559F3A454C16B4EB64D642D02CB2"/>
          </w:placeholder>
        </w:sdtPr>
        <w:sdtContent>
          <w:customXmlDelRangeEnd w:id="67"/>
          <w:del w:id="68" w:author="jensj27@student.ubc.ca" w:date="2024-06-05T17:06:00Z" w16du:dateUtc="2024-06-06T00:06:00Z">
            <w:r w:rsidRPr="00437EBA" w:rsidDel="00AE79DF">
              <w:rPr>
                <w:color w:val="000000"/>
                <w:sz w:val="24"/>
                <w:szCs w:val="24"/>
              </w:rPr>
              <w:delText>(Leong et al., 2016)</w:delText>
            </w:r>
          </w:del>
          <w:customXmlDelRangeStart w:id="69" w:author="jensj27@student.ubc.ca" w:date="2024-06-05T17:06:00Z"/>
        </w:sdtContent>
      </w:sdt>
      <w:customXmlDelRangeEnd w:id="69"/>
      <w:del w:id="70" w:author="jensj27@student.ubc.ca" w:date="2024-06-05T17:06:00Z" w16du:dateUtc="2024-06-06T00:06:00Z">
        <w:r w:rsidRPr="00437EBA" w:rsidDel="00AE79DF">
          <w:rPr>
            <w:sz w:val="24"/>
            <w:szCs w:val="24"/>
          </w:rPr>
          <w:delText xml:space="preserve">. We then fitted a phenology curve for each species using the coefficients resulting from the model (Figure ?). </w:delText>
        </w:r>
      </w:del>
    </w:p>
    <w:p w14:paraId="10F28B01" w14:textId="77777777" w:rsidR="000F5DB6" w:rsidRPr="00437EBA" w:rsidRDefault="000F5DB6" w:rsidP="00102CAF">
      <w:pPr>
        <w:spacing w:line="480" w:lineRule="auto"/>
        <w:rPr>
          <w:ins w:id="71" w:author="jensj27@student.ubc.ca" w:date="2024-06-05T17:38:00Z" w16du:dateUtc="2024-06-06T00:38:00Z"/>
          <w:sz w:val="24"/>
          <w:szCs w:val="24"/>
        </w:rPr>
      </w:pPr>
    </w:p>
    <w:p w14:paraId="6ADE19FB" w14:textId="4D77E8E4" w:rsidR="000F5DB6" w:rsidRPr="00437EBA" w:rsidRDefault="000F5DB6" w:rsidP="000F5DB6">
      <w:pPr>
        <w:spacing w:line="480" w:lineRule="auto"/>
        <w:ind w:firstLine="720"/>
        <w:rPr>
          <w:ins w:id="72" w:author="jensj27@student.ubc.ca" w:date="2024-06-05T17:38:00Z" w16du:dateUtc="2024-06-06T00:38:00Z"/>
          <w:sz w:val="24"/>
          <w:szCs w:val="24"/>
        </w:rPr>
      </w:pPr>
      <w:ins w:id="73" w:author="jensj27@student.ubc.ca" w:date="2024-06-05T17:38:00Z" w16du:dateUtc="2024-06-06T00:38:00Z">
        <w:r w:rsidRPr="00437EBA">
          <w:rPr>
            <w:sz w:val="24"/>
            <w:szCs w:val="24"/>
          </w:rPr>
          <w:t>To</w:t>
        </w:r>
        <w:commentRangeStart w:id="74"/>
        <w:commentRangeStart w:id="75"/>
        <w:r w:rsidRPr="00437EBA">
          <w:rPr>
            <w:sz w:val="24"/>
            <w:szCs w:val="24"/>
          </w:rPr>
          <w:t xml:space="preserve"> test whether </w:t>
        </w:r>
        <w:r w:rsidRPr="00437EBA">
          <w:rPr>
            <w:i/>
            <w:iCs/>
            <w:sz w:val="24"/>
            <w:szCs w:val="24"/>
          </w:rPr>
          <w:t>B. impatiens</w:t>
        </w:r>
        <w:r w:rsidRPr="00437EBA">
          <w:rPr>
            <w:sz w:val="24"/>
            <w:szCs w:val="24"/>
          </w:rPr>
          <w:t xml:space="preserve"> interacts with invasive plant species more frequently than native bumble bees do, we used a Bayesian generalized mixed model (GLMM) with a Bernoulli distribution to compare the visitation choices </w:t>
        </w:r>
        <w:commentRangeStart w:id="76"/>
        <w:r w:rsidRPr="00437EBA">
          <w:rPr>
            <w:sz w:val="24"/>
            <w:szCs w:val="24"/>
          </w:rPr>
          <w:t xml:space="preserve">of </w:t>
        </w:r>
      </w:ins>
      <w:ins w:id="77" w:author="jensj27@student.ubc.ca" w:date="2024-06-05T17:40:00Z" w16du:dateUtc="2024-06-06T00:40:00Z">
        <w:r w:rsidRPr="00437EBA">
          <w:rPr>
            <w:i/>
            <w:iCs/>
            <w:sz w:val="24"/>
            <w:szCs w:val="24"/>
          </w:rPr>
          <w:t>B. impatiens</w:t>
        </w:r>
        <w:r w:rsidRPr="00437EBA">
          <w:rPr>
            <w:sz w:val="24"/>
            <w:szCs w:val="24"/>
          </w:rPr>
          <w:t xml:space="preserve"> and the </w:t>
        </w:r>
      </w:ins>
      <w:ins w:id="78" w:author="jensj27@student.ubc.ca" w:date="2024-06-05T17:38:00Z" w16du:dateUtc="2024-06-06T00:38:00Z">
        <w:r w:rsidRPr="00437EBA">
          <w:rPr>
            <w:sz w:val="24"/>
            <w:szCs w:val="24"/>
          </w:rPr>
          <w:t>f</w:t>
        </w:r>
      </w:ins>
      <w:ins w:id="79" w:author="jensj27@student.ubc.ca" w:date="2024-06-05T17:40:00Z" w16du:dateUtc="2024-06-06T00:40:00Z">
        <w:r w:rsidRPr="00437EBA">
          <w:rPr>
            <w:sz w:val="24"/>
            <w:szCs w:val="24"/>
          </w:rPr>
          <w:t>our</w:t>
        </w:r>
      </w:ins>
      <w:ins w:id="80" w:author="jensj27@student.ubc.ca" w:date="2024-06-05T17:38:00Z" w16du:dateUtc="2024-06-06T00:38:00Z">
        <w:r w:rsidRPr="00437EBA">
          <w:rPr>
            <w:sz w:val="24"/>
            <w:szCs w:val="24"/>
          </w:rPr>
          <w:t xml:space="preserve"> most common bumble bee species</w:t>
        </w:r>
      </w:ins>
      <w:ins w:id="81" w:author="jensj27@student.ubc.ca" w:date="2024-06-05T17:40:00Z" w16du:dateUtc="2024-06-06T00:40:00Z">
        <w:r w:rsidRPr="00437EBA">
          <w:rPr>
            <w:sz w:val="24"/>
            <w:szCs w:val="24"/>
          </w:rPr>
          <w:t xml:space="preserve"> listed above</w:t>
        </w:r>
      </w:ins>
      <w:ins w:id="82" w:author="jensj27@student.ubc.ca" w:date="2024-06-05T17:38:00Z" w16du:dateUtc="2024-06-06T00:38:00Z">
        <w:r w:rsidRPr="00437EBA">
          <w:rPr>
            <w:sz w:val="24"/>
            <w:szCs w:val="24"/>
          </w:rPr>
          <w:t xml:space="preserve">. </w:t>
        </w:r>
        <w:commentRangeEnd w:id="76"/>
        <w:r w:rsidRPr="00437EBA">
          <w:rPr>
            <w:rStyle w:val="CommentReference"/>
            <w:rFonts w:eastAsia="Cambria" w:cs="Times New Roman"/>
            <w:kern w:val="0"/>
            <w:sz w:val="24"/>
            <w:szCs w:val="24"/>
            <w14:ligatures w14:val="none"/>
          </w:rPr>
          <w:commentReference w:id="76"/>
        </w:r>
        <w:r w:rsidRPr="00437EBA">
          <w:rPr>
            <w:sz w:val="24"/>
            <w:szCs w:val="24"/>
          </w:rPr>
          <w:t xml:space="preserve">Foraging observations </w:t>
        </w:r>
        <w:commentRangeEnd w:id="74"/>
        <w:r w:rsidRPr="00437EBA">
          <w:rPr>
            <w:rStyle w:val="CommentReference"/>
            <w:sz w:val="24"/>
            <w:szCs w:val="24"/>
          </w:rPr>
          <w:commentReference w:id="74"/>
        </w:r>
        <w:commentRangeEnd w:id="75"/>
        <w:r w:rsidRPr="00437EBA">
          <w:rPr>
            <w:rStyle w:val="CommentReference"/>
            <w:rFonts w:eastAsia="Cambria" w:cs="Times New Roman"/>
            <w:kern w:val="0"/>
            <w:sz w:val="24"/>
            <w:szCs w:val="24"/>
            <w14:ligatures w14:val="none"/>
          </w:rPr>
          <w:commentReference w:id="75"/>
        </w:r>
        <w:r w:rsidRPr="00437EBA">
          <w:rPr>
            <w:sz w:val="24"/>
            <w:szCs w:val="24"/>
          </w:rPr>
          <w:t xml:space="preserve">included all recorded plant interactions between bumble bee workers, queens, and males for the listed species. </w:t>
        </w:r>
        <w:commentRangeStart w:id="83"/>
        <w:r w:rsidRPr="00437EBA">
          <w:rPr>
            <w:sz w:val="24"/>
            <w:szCs w:val="24"/>
          </w:rPr>
          <w:t>In total, there were 3627 total bumble bee and plant interactions recorded</w:t>
        </w:r>
        <w:commentRangeEnd w:id="83"/>
        <w:r w:rsidRPr="00437EBA">
          <w:rPr>
            <w:rStyle w:val="CommentReference"/>
            <w:sz w:val="24"/>
            <w:szCs w:val="24"/>
          </w:rPr>
          <w:commentReference w:id="83"/>
        </w:r>
        <w:r w:rsidRPr="00437EBA">
          <w:rPr>
            <w:sz w:val="24"/>
            <w:szCs w:val="24"/>
          </w:rPr>
          <w:t xml:space="preserve">. Flowering plants in the dataset were classified as invasive (or not) using the species list provided by the Invasive Species Council of BC </w:t>
        </w:r>
      </w:ins>
      <w:customXmlInsRangeStart w:id="84"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35328811"/>
          <w:placeholder>
            <w:docPart w:val="C2908A36ADBE42B284951C43C7160C55"/>
          </w:placeholder>
        </w:sdtPr>
        <w:sdtContent>
          <w:customXmlInsRangeEnd w:id="84"/>
          <w:ins w:id="85" w:author="jensj27@student.ubc.ca" w:date="2024-06-05T17:38:00Z" w16du:dateUtc="2024-06-06T00:38:00Z">
            <w:r w:rsidRPr="00437EBA">
              <w:rPr>
                <w:color w:val="000000"/>
                <w:sz w:val="24"/>
                <w:szCs w:val="24"/>
              </w:rPr>
              <w:t>(Invasive species council of BC, n.d.)</w:t>
            </w:r>
          </w:ins>
          <w:customXmlInsRangeStart w:id="86" w:author="jensj27@student.ubc.ca" w:date="2024-06-05T17:38:00Z"/>
        </w:sdtContent>
      </w:sdt>
      <w:customXmlInsRangeEnd w:id="86"/>
      <w:ins w:id="87" w:author="jensj27@student.ubc.ca" w:date="2024-06-05T17:38:00Z" w16du:dateUtc="2024-06-06T00:38:00Z">
        <w:r w:rsidRPr="00437EBA">
          <w:rPr>
            <w:color w:val="000000"/>
            <w:sz w:val="24"/>
            <w:szCs w:val="24"/>
          </w:rPr>
          <w:t>. Several non-native species were not classified as invasive</w:t>
        </w:r>
        <w:r w:rsidRPr="00437EBA">
          <w:rPr>
            <w:sz w:val="24"/>
            <w:szCs w:val="24"/>
          </w:rPr>
          <w:t>. Then, the proportion of the plants categorized as invasive at a site on a given survey date (and site) was calculated by dividing the total number of plants in the invasive category by the total number of plants recorded. The proportion of invasive plants was z-score standardized prior to model fitting. We then modeled the type of interaction that we observed (with a native/naturalized plant species = 0; with a</w:t>
        </w:r>
      </w:ins>
      <w:r w:rsidR="00564ED4" w:rsidRPr="00437EBA">
        <w:rPr>
          <w:sz w:val="24"/>
          <w:szCs w:val="24"/>
        </w:rPr>
        <w:t>n</w:t>
      </w:r>
      <w:ins w:id="88" w:author="jensj27@student.ubc.ca" w:date="2024-06-05T17:38:00Z" w16du:dateUtc="2024-06-06T00:38:00Z">
        <w:r w:rsidRPr="00437EBA">
          <w:rPr>
            <w:sz w:val="24"/>
            <w:szCs w:val="24"/>
          </w:rPr>
          <w:t xml:space="preserve"> invasive plant species = 1) as a binary outcome, </w:t>
        </w:r>
      </w:ins>
      <w:ins w:id="89" w:author="jensj27@student.ubc.ca" w:date="2024-06-05T16:57:00Z" w16du:dateUtc="2024-06-05T23:57:00Z">
        <w:r w:rsidR="00564ED4" w:rsidRPr="00437EBA">
          <w:rPr>
            <w:sz w:val="24"/>
            <w:szCs w:val="24"/>
          </w:rPr>
          <w:t xml:space="preserve">we </w:t>
        </w:r>
      </w:ins>
      <w:r w:rsidR="00564ED4" w:rsidRPr="00437EBA">
        <w:rPr>
          <w:sz w:val="24"/>
          <w:szCs w:val="24"/>
        </w:rPr>
        <w:t xml:space="preserve">used a logit-link function to estimate </w:t>
      </w:r>
      <w:ins w:id="90" w:author="jensj27@student.ubc.ca" w:date="2024-06-05T17:38:00Z" w16du:dateUtc="2024-06-06T00:38:00Z">
        <w:r w:rsidRPr="00437EBA">
          <w:rPr>
            <w:sz w:val="24"/>
            <w:szCs w:val="24"/>
          </w:rPr>
          <w:t xml:space="preserve">a species-specific intercept effect, a species-specific effect of increasing proportion of invasive plants as predictors, </w:t>
        </w:r>
      </w:ins>
      <w:r w:rsidR="00564ED4" w:rsidRPr="00437EBA">
        <w:rPr>
          <w:sz w:val="24"/>
          <w:szCs w:val="24"/>
        </w:rPr>
        <w:t>and</w:t>
      </w:r>
      <w:ins w:id="91" w:author="jensj27@student.ubc.ca" w:date="2024-06-05T17:38:00Z" w16du:dateUtc="2024-06-06T00:38:00Z">
        <w:r w:rsidRPr="00437EBA">
          <w:rPr>
            <w:sz w:val="24"/>
            <w:szCs w:val="24"/>
          </w:rPr>
          <w:t xml:space="preserve"> site included as a random effect. With </w:t>
        </w:r>
        <w:r w:rsidRPr="00437EBA">
          <w:rPr>
            <w:i/>
            <w:iCs/>
            <w:sz w:val="24"/>
            <w:szCs w:val="24"/>
          </w:rPr>
          <w:t>B. impatiens</w:t>
        </w:r>
        <w:r w:rsidRPr="00437EBA">
          <w:rPr>
            <w:sz w:val="24"/>
            <w:szCs w:val="24"/>
          </w:rPr>
          <w:t xml:space="preserve"> as the reference level, the species-specific intercept effects describe differences in the probability of interacting with an invasive plant species when the scaled proportion of invasive plants equals 0 (i.e., when there is an average proportion of invasive plants in the community). The effect of increasing proportion of invasive plants describes </w:t>
        </w:r>
        <w:r w:rsidRPr="00437EBA">
          <w:rPr>
            <w:sz w:val="24"/>
            <w:szCs w:val="24"/>
          </w:rPr>
          <w:lastRenderedPageBreak/>
          <w:t xml:space="preserve">species-specific </w:t>
        </w:r>
      </w:ins>
      <w:r w:rsidR="00564ED4" w:rsidRPr="00437EBA">
        <w:rPr>
          <w:sz w:val="24"/>
          <w:szCs w:val="24"/>
        </w:rPr>
        <w:t xml:space="preserve">differences in the </w:t>
      </w:r>
      <w:ins w:id="92" w:author="jensj27@student.ubc.ca" w:date="2024-06-05T17:38:00Z" w16du:dateUtc="2024-06-06T00:38:00Z">
        <w:r w:rsidRPr="00437EBA">
          <w:rPr>
            <w:sz w:val="24"/>
            <w:szCs w:val="24"/>
          </w:rPr>
          <w:t xml:space="preserve">change in the probability of interacting with an invasive plant when the proportion of invasive plants increases by one standard deviation above average. We interpreted native species to have a lower preference for invasive plants relative to </w:t>
        </w:r>
        <w:r w:rsidRPr="00437EBA">
          <w:rPr>
            <w:i/>
            <w:iCs/>
            <w:sz w:val="24"/>
            <w:szCs w:val="24"/>
          </w:rPr>
          <w:t>B. impatiens</w:t>
        </w:r>
        <w:r w:rsidRPr="00437EBA">
          <w:rPr>
            <w:sz w:val="24"/>
            <w:szCs w:val="24"/>
          </w:rPr>
          <w:t xml:space="preserve"> if the 95% BCI for the species-specific effect on the intercept was less than zero and a lower flexibility </w:t>
        </w:r>
      </w:ins>
      <w:r w:rsidR="00564ED4" w:rsidRPr="00437EBA">
        <w:rPr>
          <w:sz w:val="24"/>
          <w:szCs w:val="24"/>
        </w:rPr>
        <w:t>to use invasive plants</w:t>
      </w:r>
      <w:ins w:id="93" w:author="jensj27@student.ubc.ca" w:date="2024-06-05T17:38:00Z" w16du:dateUtc="2024-06-06T00:38:00Z">
        <w:r w:rsidRPr="00437EBA">
          <w:rPr>
            <w:sz w:val="24"/>
            <w:szCs w:val="24"/>
          </w:rPr>
          <w:t xml:space="preserve"> if the 95% BCI for the species-specific effect </w:t>
        </w:r>
        <w:r w:rsidR="00564ED4" w:rsidRPr="00437EBA">
          <w:rPr>
            <w:sz w:val="24"/>
            <w:szCs w:val="24"/>
          </w:rPr>
          <w:t>of increasing proportion of invasive plants</w:t>
        </w:r>
        <w:r w:rsidRPr="00437EBA">
          <w:rPr>
            <w:sz w:val="24"/>
            <w:szCs w:val="24"/>
          </w:rPr>
          <w:t xml:space="preserve"> was less than zero. </w:t>
        </w:r>
      </w:ins>
    </w:p>
    <w:p w14:paraId="61A94431" w14:textId="65796A0F" w:rsidR="000F5DB6" w:rsidRPr="00437EBA" w:rsidRDefault="000F5DB6">
      <w:pPr>
        <w:spacing w:line="480" w:lineRule="auto"/>
        <w:ind w:firstLine="720"/>
        <w:rPr>
          <w:ins w:id="94" w:author="jensj27@student.ubc.ca" w:date="2024-06-05T17:38:00Z" w16du:dateUtc="2024-06-06T00:38:00Z"/>
          <w:sz w:val="24"/>
          <w:szCs w:val="24"/>
        </w:rPr>
        <w:pPrChange w:id="95" w:author="jensj27@student.ubc.ca" w:date="2024-06-05T17:38:00Z" w16du:dateUtc="2024-06-06T00:38:00Z">
          <w:pPr>
            <w:spacing w:line="480" w:lineRule="auto"/>
          </w:pPr>
        </w:pPrChange>
      </w:pPr>
      <w:ins w:id="96" w:author="jensj27@student.ubc.ca" w:date="2024-06-05T17:38:00Z" w16du:dateUtc="2024-06-06T00:38:00Z">
        <w:r w:rsidRPr="00437EBA">
          <w:rPr>
            <w:sz w:val="24"/>
            <w:szCs w:val="24"/>
          </w:rPr>
          <w:t xml:space="preserve">Both Bayesian GLMMs were written in the probabilistic programming language </w:t>
        </w:r>
        <w:r w:rsidRPr="00437EBA">
          <w:rPr>
            <w:i/>
            <w:iCs/>
            <w:sz w:val="24"/>
            <w:szCs w:val="24"/>
          </w:rPr>
          <w:t>Stan</w:t>
        </w:r>
        <w:r w:rsidRPr="00437EBA">
          <w:rPr>
            <w:sz w:val="24"/>
            <w:szCs w:val="24"/>
          </w:rPr>
          <w:t xml:space="preserve"> </w:t>
        </w:r>
        <w:r w:rsidRPr="00437EBA">
          <w:rPr>
            <w:sz w:val="24"/>
            <w:szCs w:val="24"/>
          </w:rPr>
          <w:fldChar w:fldCharType="begin" w:fldLock="1"/>
        </w:r>
        <w:r w:rsidRPr="00437EBA">
          <w:rPr>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v2.31.0.","type":"webpage"},"uris":["http://www.mendeley.com/documents/?uuid=c82fe0e3-e5a9-4ac8-b715-55a45ff453b1"]}],"mendeley":{"formattedCitation":"(Stan Development Team 2023b)","plainTextFormattedCitation":"(Stan Development Team 2023b)","previouslyFormattedCitation":"(Stan Development Team 2023b)"},"properties":{"noteIndex":0},"schema":"https://github.com/citation-style-language/schema/raw/master/csl-citation.json"}</w:instrText>
        </w:r>
        <w:r w:rsidRPr="00437EBA">
          <w:rPr>
            <w:sz w:val="24"/>
            <w:szCs w:val="24"/>
          </w:rPr>
          <w:fldChar w:fldCharType="separate"/>
        </w:r>
        <w:r w:rsidRPr="00437EBA">
          <w:rPr>
            <w:noProof/>
            <w:sz w:val="24"/>
            <w:szCs w:val="24"/>
          </w:rPr>
          <w:t>(Stan Development Team 2023b)</w:t>
        </w:r>
        <w:r w:rsidRPr="00437EBA">
          <w:rPr>
            <w:sz w:val="24"/>
            <w:szCs w:val="24"/>
          </w:rPr>
          <w:fldChar w:fldCharType="end"/>
        </w:r>
        <w:r w:rsidRPr="00437EBA">
          <w:rPr>
            <w:sz w:val="24"/>
            <w:szCs w:val="24"/>
          </w:rPr>
          <w:t xml:space="preserve">, </w:t>
        </w:r>
        <w:r w:rsidRPr="00437EBA">
          <w:rPr>
            <w:rFonts w:cs="TimesNewRomanPSMT"/>
            <w:kern w:val="0"/>
            <w:sz w:val="24"/>
            <w:szCs w:val="24"/>
          </w:rPr>
          <w:t xml:space="preserve">implemented in R with </w:t>
        </w:r>
        <w:proofErr w:type="spellStart"/>
        <w:r w:rsidRPr="00437EBA">
          <w:rPr>
            <w:rFonts w:cs="TimesNewRomanPS-ItalicMT"/>
            <w:i/>
            <w:iCs/>
            <w:kern w:val="0"/>
            <w:sz w:val="24"/>
            <w:szCs w:val="24"/>
          </w:rPr>
          <w:t>rstan</w:t>
        </w:r>
        <w:proofErr w:type="spellEnd"/>
        <w:r w:rsidRPr="00437EBA">
          <w:rPr>
            <w:rFonts w:cs="TimesNewRomanPS-ItalicMT"/>
            <w:i/>
            <w:iCs/>
            <w:kern w:val="0"/>
            <w:sz w:val="24"/>
            <w:szCs w:val="24"/>
          </w:rPr>
          <w:t xml:space="preserve"> </w:t>
        </w:r>
        <w:r w:rsidRPr="00437EBA">
          <w:rPr>
            <w:rFonts w:cs="TimesNewRomanPS-ItalicMT"/>
            <w:i/>
            <w:iCs/>
            <w:kern w:val="0"/>
            <w:sz w:val="24"/>
            <w:szCs w:val="24"/>
          </w:rPr>
          <w:fldChar w:fldCharType="begin" w:fldLock="1"/>
        </w:r>
        <w:r w:rsidRPr="00437EBA">
          <w:rPr>
            <w:rFonts w:cs="TimesNewRomanPS-ItalicMT"/>
            <w:i/>
            <w:iCs/>
            <w:kern w:val="0"/>
            <w:sz w:val="24"/>
            <w:szCs w:val="24"/>
          </w:rPr>
          <w:instrText>ADDIN CSL_CITATION {"citationItems":[{"id":"ITEM-1","itemData":{"URL":"https://mc-stan.org/.","author":[{"dropping-particle":"","family":"Stan Development Team","given":"","non-dropping-particle":"","parse-names":false,"suffix":""}],"id":"ITEM-1","issued":{"date-parts":[["2023"]]},"title":"RStan: the R interface to Stan. R package version 2.21.8","type":"webpage"},"uris":["http://www.mendeley.com/documents/?uuid=bdf4d89a-ac8a-4103-82fa-7c065b97adf7"]}],"mendeley":{"formattedCitation":"(Stan Development Team 2023a)","plainTextFormattedCitation":"(Stan Development Team 2023a)","previouslyFormattedCitation":"(Stan Development Team 2023a)"},"properties":{"noteIndex":0},"schema":"https://github.com/citation-style-language/schema/raw/master/csl-citation.json"}</w:instrText>
        </w:r>
        <w:r w:rsidRPr="00437EBA">
          <w:rPr>
            <w:rFonts w:cs="TimesNewRomanPS-ItalicMT"/>
            <w:i/>
            <w:iCs/>
            <w:kern w:val="0"/>
            <w:sz w:val="24"/>
            <w:szCs w:val="24"/>
          </w:rPr>
          <w:fldChar w:fldCharType="separate"/>
        </w:r>
        <w:r w:rsidRPr="00437EBA">
          <w:rPr>
            <w:rFonts w:cs="TimesNewRomanPS-ItalicMT"/>
            <w:iCs/>
            <w:noProof/>
            <w:kern w:val="0"/>
            <w:sz w:val="24"/>
            <w:szCs w:val="24"/>
          </w:rPr>
          <w:t>(Stan Development Team 2023a)</w:t>
        </w:r>
        <w:r w:rsidRPr="00437EBA">
          <w:rPr>
            <w:rFonts w:cs="TimesNewRomanPS-ItalicMT"/>
            <w:i/>
            <w:iCs/>
            <w:kern w:val="0"/>
            <w:sz w:val="24"/>
            <w:szCs w:val="24"/>
          </w:rPr>
          <w:fldChar w:fldCharType="end"/>
        </w:r>
        <w:r w:rsidRPr="00437EBA">
          <w:rPr>
            <w:rFonts w:cs="TimesNewRomanPS-ItalicMT"/>
            <w:kern w:val="0"/>
            <w:sz w:val="24"/>
            <w:szCs w:val="24"/>
          </w:rPr>
          <w:t>.</w:t>
        </w:r>
        <w:r w:rsidRPr="00437EBA">
          <w:rPr>
            <w:sz w:val="24"/>
            <w:szCs w:val="24"/>
          </w:rPr>
          <w:t xml:space="preserve"> For the both Bayesian GLMMs we </w:t>
        </w:r>
        <w:r w:rsidRPr="00437EBA">
          <w:rPr>
            <w:rFonts w:cs="TimesNewRomanPSMT"/>
            <w:kern w:val="0"/>
            <w:sz w:val="24"/>
            <w:szCs w:val="24"/>
          </w:rPr>
          <w:t>employed best practices for model development and fitting by: using weakly-informative priors to discourage unrealistic parameter values (</w:t>
        </w:r>
        <w:commentRangeStart w:id="97"/>
        <w:r w:rsidRPr="00437EBA">
          <w:rPr>
            <w:rFonts w:cs="TimesNewRomanPSMT"/>
            <w:kern w:val="0"/>
            <w:sz w:val="24"/>
            <w:szCs w:val="24"/>
          </w:rPr>
          <w:t>Table</w:t>
        </w:r>
        <w:r w:rsidRPr="00437EBA" w:rsidDel="00767D12">
          <w:rPr>
            <w:sz w:val="24"/>
            <w:szCs w:val="24"/>
          </w:rPr>
          <w:t xml:space="preserve"> </w:t>
        </w:r>
        <w:r w:rsidRPr="00437EBA">
          <w:rPr>
            <w:sz w:val="24"/>
            <w:szCs w:val="24"/>
          </w:rPr>
          <w:t>_</w:t>
        </w:r>
      </w:ins>
      <w:commentRangeEnd w:id="97"/>
      <w:ins w:id="98" w:author="jensj27@student.ubc.ca" w:date="2024-06-05T17:40:00Z" w16du:dateUtc="2024-06-06T00:40:00Z">
        <w:r w:rsidR="00552DEF" w:rsidRPr="00437EBA">
          <w:rPr>
            <w:rStyle w:val="CommentReference"/>
            <w:rFonts w:eastAsia="Cambria" w:cs="Times New Roman"/>
            <w:kern w:val="0"/>
            <w:sz w:val="24"/>
            <w:szCs w:val="24"/>
            <w14:ligatures w14:val="none"/>
          </w:rPr>
          <w:commentReference w:id="97"/>
        </w:r>
      </w:ins>
      <w:ins w:id="99" w:author="jensj27@student.ubc.ca" w:date="2024-06-05T17:38:00Z" w16du:dateUtc="2024-06-06T00:38:00Z">
        <w:r w:rsidRPr="00437EBA">
          <w:rPr>
            <w:sz w:val="24"/>
            <w:szCs w:val="24"/>
          </w:rPr>
          <w:t xml:space="preserve">); </w:t>
        </w:r>
        <w:r w:rsidRPr="00437EBA">
          <w:rPr>
            <w:rFonts w:cs="TimesNewRomanPSMT"/>
            <w:kern w:val="0"/>
            <w:sz w:val="24"/>
            <w:szCs w:val="24"/>
          </w:rPr>
          <w:t>confirming sufficient mixing of chains (Gelman-Rubin R-hat values &lt; 1.05), minimal</w:t>
        </w:r>
        <w:r w:rsidRPr="00437EBA" w:rsidDel="00767D12">
          <w:rPr>
            <w:sz w:val="24"/>
            <w:szCs w:val="24"/>
          </w:rPr>
          <w:t xml:space="preserve"> </w:t>
        </w:r>
        <w:r w:rsidRPr="00437EBA">
          <w:rPr>
            <w:rFonts w:cs="TimesNewRomanPSMT"/>
            <w:kern w:val="0"/>
            <w:sz w:val="24"/>
            <w:szCs w:val="24"/>
          </w:rPr>
          <w:t>within-chain autocorrelation (effective sample size / total HMC steps &gt; 0.1), and no divergent</w:t>
        </w:r>
        <w:r w:rsidRPr="00437EBA" w:rsidDel="00767D12">
          <w:rPr>
            <w:sz w:val="24"/>
            <w:szCs w:val="24"/>
          </w:rPr>
          <w:t xml:space="preserve"> </w:t>
        </w:r>
        <w:r w:rsidRPr="00437EBA">
          <w:rPr>
            <w:rFonts w:cs="TimesNewRomanPSMT"/>
            <w:kern w:val="0"/>
            <w:sz w:val="24"/>
            <w:szCs w:val="24"/>
          </w:rPr>
          <w:t>transitions (Figures S5 and S6); and running our model for a length of 4,000 HMC steps,</w:t>
        </w:r>
        <w:r w:rsidRPr="00437EBA" w:rsidDel="00767D12">
          <w:rPr>
            <w:sz w:val="24"/>
            <w:szCs w:val="24"/>
          </w:rPr>
          <w:t xml:space="preserve"> </w:t>
        </w:r>
        <w:r w:rsidRPr="00437EBA">
          <w:rPr>
            <w:rFonts w:cs="TimesNewRomanPSMT"/>
            <w:kern w:val="0"/>
            <w:sz w:val="24"/>
            <w:szCs w:val="24"/>
          </w:rPr>
          <w:t xml:space="preserve">discarding the first 2,000 </w:t>
        </w:r>
        <w:r w:rsidRPr="00437EBA">
          <w:rPr>
            <w:rFonts w:cs="TimesNewRomanPSMT"/>
            <w:kern w:val="0"/>
            <w:sz w:val="24"/>
            <w:szCs w:val="24"/>
          </w:rPr>
          <w:fldChar w:fldCharType="begin" w:fldLock="1"/>
        </w:r>
      </w:ins>
      <w:r w:rsidR="00564ED4" w:rsidRPr="00437EBA">
        <w:rPr>
          <w:rFonts w:cs="TimesNewRomanPSMT"/>
          <w:kern w:val="0"/>
          <w:sz w:val="24"/>
          <w:szCs w:val="24"/>
        </w:rPr>
        <w:instrText>ADDIN CSL_CITATION {"citationItems":[{"id":"ITEM-1","itemData":{"URL":"https://mc-stan.org","author":[{"dropping-particle":"","family":"Stan Development Team","given":"","non-dropping-particle":"","parse-names":false,"suffix":""}],"id":"ITEM-1","issued":{"date-parts":[["2023"]]},"title":"Stan Modeling Language Users Guide and Reference Manual, v2.31.0.","type":"webpage"},"uris":["http://www.mendeley.com/documents/?uuid=c82fe0e3-e5a9-4ac8-b715-55a45ff453b1"]},{"id":"ITEM-2","itemData":{"author":[{"dropping-particle":"","family":"Gelman","given":"A.","non-dropping-particle":"","parse-names":false,"suffix":""},{"dropping-particle":"","family":"Hill","given":"J.","non-dropping-particle":"","parse-names":false,"suffix":""},{"dropping-particle":"","family":"Vehtari","given":"A.","non-dropping-particle":"","parse-names":false,"suffix":""}],"id":"ITEM-2","issued":{"date-parts":[["2020"]]},"publisher":"Cambridge University Press","title":"Regression and other stories","type":"book"},"uris":["http://www.mendeley.com/documents/?uuid=2aa2f331-e341-48fc-a576-4b81f37f1f0e"]}],"mendeley":{"formattedCitation":"(Stan Development Team 2023b; Gelman, Hill, and Vehtari 2020)","manualFormatting":"(Stan Development Team 2023b; Gelman et al. 2020)","plainTextFormattedCitation":"(Stan Development Team 2023b; Gelman, Hill, and Vehtari 2020)","previouslyFormattedCitation":"(Stan Development Team 2023b; Gelman, Hill, and Vehtari 2020)"},"properties":{"noteIndex":0},"schema":"https://github.com/citation-style-language/schema/raw/master/csl-citation.json"}</w:instrText>
      </w:r>
      <w:ins w:id="100" w:author="jensj27@student.ubc.ca" w:date="2024-06-05T17:38:00Z" w16du:dateUtc="2024-06-06T00:38:00Z">
        <w:r w:rsidRPr="00437EBA">
          <w:rPr>
            <w:rFonts w:cs="TimesNewRomanPSMT"/>
            <w:kern w:val="0"/>
            <w:sz w:val="24"/>
            <w:szCs w:val="24"/>
          </w:rPr>
          <w:fldChar w:fldCharType="separate"/>
        </w:r>
        <w:r w:rsidRPr="00437EBA">
          <w:rPr>
            <w:rFonts w:cs="TimesNewRomanPSMT"/>
            <w:noProof/>
            <w:kern w:val="0"/>
            <w:sz w:val="24"/>
            <w:szCs w:val="24"/>
          </w:rPr>
          <w:t>(Stan Development Team 2023b; Gelman et al. 2020)</w:t>
        </w:r>
        <w:r w:rsidRPr="00437EBA">
          <w:rPr>
            <w:rFonts w:cs="TimesNewRomanPSMT"/>
            <w:kern w:val="0"/>
            <w:sz w:val="24"/>
            <w:szCs w:val="24"/>
          </w:rPr>
          <w:fldChar w:fldCharType="end"/>
        </w:r>
        <w:r w:rsidRPr="00437EBA">
          <w:rPr>
            <w:rFonts w:cs="TimesNewRomanPSMT"/>
            <w:kern w:val="0"/>
            <w:sz w:val="24"/>
            <w:szCs w:val="24"/>
          </w:rPr>
          <w:t>.</w:t>
        </w:r>
      </w:ins>
      <w:r w:rsidR="007F6322" w:rsidRPr="00437EBA">
        <w:rPr>
          <w:rFonts w:cs="TimesNewRomanPSMT"/>
          <w:kern w:val="0"/>
          <w:sz w:val="24"/>
          <w:szCs w:val="24"/>
        </w:rPr>
        <w:t xml:space="preserve"> We conducted visual posterior predictive checks to assess model goodness-of-fit.</w:t>
      </w:r>
    </w:p>
    <w:p w14:paraId="76911D55" w14:textId="77777777" w:rsidR="00102CAF" w:rsidRPr="00437EBA" w:rsidRDefault="00102CAF" w:rsidP="00102CAF">
      <w:pPr>
        <w:spacing w:line="480" w:lineRule="auto"/>
        <w:ind w:firstLine="720"/>
        <w:rPr>
          <w:sz w:val="24"/>
          <w:szCs w:val="24"/>
        </w:rPr>
      </w:pPr>
      <w:commentRangeStart w:id="101"/>
      <w:r w:rsidRPr="00437EBA">
        <w:rPr>
          <w:sz w:val="24"/>
          <w:szCs w:val="24"/>
        </w:rPr>
        <w:t xml:space="preserve">To test whether </w:t>
      </w:r>
      <w:r w:rsidRPr="00437EBA">
        <w:rPr>
          <w:i/>
          <w:iCs/>
          <w:sz w:val="24"/>
          <w:szCs w:val="24"/>
        </w:rPr>
        <w:t>B. impatiens</w:t>
      </w:r>
      <w:r w:rsidRPr="00437EBA">
        <w:rPr>
          <w:sz w:val="24"/>
          <w:szCs w:val="24"/>
        </w:rPr>
        <w:t xml:space="preserve"> diet overlaps significantly with the diet of native </w:t>
      </w:r>
      <w:r w:rsidRPr="00437EBA">
        <w:rPr>
          <w:i/>
          <w:iCs/>
          <w:sz w:val="24"/>
          <w:szCs w:val="24"/>
        </w:rPr>
        <w:t>Bombus</w:t>
      </w:r>
      <w:r w:rsidRPr="00437EBA">
        <w:rPr>
          <w:sz w:val="24"/>
          <w:szCs w:val="24"/>
        </w:rPr>
        <w:t xml:space="preserve"> species, we used non-metric multi-dimensional scaling (NMDS) to assess the similarity in the plant associations for each species of the five most common species of bumble bee from each site across the two years of surveys. Briefly, NMDS uses ordination to create a distance matrix of observations </w:t>
      </w:r>
      <w:sdt>
        <w:sdtPr>
          <w:rPr>
            <w:color w:val="000000"/>
            <w:sz w:val="24"/>
            <w:szCs w:val="24"/>
          </w:rPr>
          <w:tag w:val="MENDELEY_CITATION_v3_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"/>
          <w:id w:val="-878855255"/>
          <w:placeholder>
            <w:docPart w:val="22D0ED5A9F9F43D9B0607D5F8B46CAA3"/>
          </w:placeholder>
        </w:sdtPr>
        <w:sdtContent>
          <w:r w:rsidRPr="00437EBA">
            <w:rPr>
              <w:color w:val="000000"/>
              <w:sz w:val="24"/>
              <w:szCs w:val="24"/>
            </w:rPr>
            <w:t>(Bakker, 2024)</w:t>
          </w:r>
        </w:sdtContent>
      </w:sdt>
      <w:r w:rsidRPr="00437EBA">
        <w:rPr>
          <w:sz w:val="24"/>
          <w:szCs w:val="24"/>
        </w:rPr>
        <w:t xml:space="preserve">. In ecological studies, the method is used to establish pairwise dissimilarity among community species lists. Here, we defined the set of plants each species of bumble bee was recorded foraging on as the </w:t>
      </w:r>
      <w:r w:rsidRPr="00437EBA">
        <w:rPr>
          <w:sz w:val="24"/>
          <w:szCs w:val="24"/>
        </w:rPr>
        <w:lastRenderedPageBreak/>
        <w:t xml:space="preserve">bumble bee ‘community’, with the goal of </w:t>
      </w:r>
      <w:commentRangeEnd w:id="101"/>
      <w:r w:rsidRPr="00437EBA">
        <w:rPr>
          <w:rStyle w:val="CommentReference"/>
          <w:sz w:val="24"/>
          <w:szCs w:val="24"/>
        </w:rPr>
        <w:commentReference w:id="101"/>
      </w:r>
      <w:r w:rsidRPr="00437EBA">
        <w:rPr>
          <w:sz w:val="24"/>
          <w:szCs w:val="24"/>
        </w:rPr>
        <w:t xml:space="preserve">illustrating the degree of dissimilarity in plant associations among the five </w:t>
      </w:r>
      <w:proofErr w:type="gramStart"/>
      <w:r w:rsidRPr="00437EBA">
        <w:rPr>
          <w:sz w:val="24"/>
          <w:szCs w:val="24"/>
        </w:rPr>
        <w:t>most commonly observed</w:t>
      </w:r>
      <w:proofErr w:type="gramEnd"/>
      <w:r w:rsidRPr="00437EBA">
        <w:rPr>
          <w:sz w:val="24"/>
          <w:szCs w:val="24"/>
        </w:rPr>
        <w:t xml:space="preserve"> bumble bees in my data set. Briefly, we created a matrix for each site, with the bumble bee species at each site as the columns, and the plant community as the rows. We populated the matrix with the abundance of interactions between a particular bee and plant species observed at that site over the two years of surveys. Using the vegan package in R and applying a Bray-Curtis distance metric (v2.6-4; Oksanen et al., 2022), plots were created to visualize the degree of overlap in the plant community observations for each of the five most common species of bumble bee in my data set, with the goal of establishing whether the species had distinct or overlapping foraging preferences. Explain the test </w:t>
      </w:r>
      <w:r w:rsidRPr="00437EBA">
        <w:rPr>
          <w:sz w:val="24"/>
          <w:szCs w:val="24"/>
          <w:highlight w:val="yellow"/>
        </w:rPr>
        <w:t>STATS TEST HERE?</w:t>
      </w:r>
    </w:p>
    <w:p w14:paraId="4C1D543C" w14:textId="5C3B52B7" w:rsidR="00776665" w:rsidRPr="00437EBA" w:rsidRDefault="00102CAF" w:rsidP="00776665">
      <w:pPr>
        <w:spacing w:line="480" w:lineRule="auto"/>
        <w:ind w:firstLine="720"/>
        <w:rPr>
          <w:sz w:val="24"/>
          <w:szCs w:val="24"/>
        </w:rPr>
      </w:pPr>
      <w:commentRangeStart w:id="102"/>
      <w:commentRangeStart w:id="103"/>
      <w:del w:id="104" w:author="jensj27@student.ubc.ca" w:date="2024-06-05T17:38:00Z" w16du:dateUtc="2024-06-06T00:38:00Z">
        <w:r w:rsidRPr="00437EBA" w:rsidDel="000F5DB6">
          <w:rPr>
            <w:sz w:val="24"/>
            <w:szCs w:val="24"/>
          </w:rPr>
          <w:delText xml:space="preserve">Finally, to test whether </w:delText>
        </w:r>
        <w:r w:rsidRPr="00437EBA" w:rsidDel="000F5DB6">
          <w:rPr>
            <w:i/>
            <w:iCs/>
            <w:sz w:val="24"/>
            <w:szCs w:val="24"/>
          </w:rPr>
          <w:delText>B. impatiens</w:delText>
        </w:r>
        <w:r w:rsidRPr="00437EBA" w:rsidDel="000F5DB6">
          <w:rPr>
            <w:sz w:val="24"/>
            <w:szCs w:val="24"/>
          </w:rPr>
          <w:delText xml:space="preserve"> </w:delText>
        </w:r>
      </w:del>
      <w:del w:id="105" w:author="jensj27@student.ubc.ca" w:date="2024-06-05T17:09:00Z" w16du:dateUtc="2024-06-06T00:09:00Z">
        <w:r w:rsidRPr="00437EBA" w:rsidDel="00436946">
          <w:rPr>
            <w:sz w:val="24"/>
            <w:szCs w:val="24"/>
          </w:rPr>
          <w:delText xml:space="preserve">tends to preferentially </w:delText>
        </w:r>
      </w:del>
      <w:del w:id="106" w:author="jensj27@student.ubc.ca" w:date="2024-06-05T17:38:00Z" w16du:dateUtc="2024-06-06T00:38:00Z">
        <w:r w:rsidRPr="00437EBA" w:rsidDel="000F5DB6">
          <w:rPr>
            <w:sz w:val="24"/>
            <w:szCs w:val="24"/>
          </w:rPr>
          <w:delText xml:space="preserve">interact with invasive plant species </w:delText>
        </w:r>
      </w:del>
      <w:del w:id="107" w:author="jensj27@student.ubc.ca" w:date="2024-06-05T17:07:00Z" w16du:dateUtc="2024-06-06T00:07:00Z">
        <w:r w:rsidRPr="00437EBA" w:rsidDel="00AE79DF">
          <w:rPr>
            <w:sz w:val="24"/>
            <w:szCs w:val="24"/>
          </w:rPr>
          <w:delText>over native or naturalized species</w:delText>
        </w:r>
      </w:del>
      <w:del w:id="108" w:author="jensj27@student.ubc.ca" w:date="2024-06-05T17:38:00Z" w16du:dateUtc="2024-06-06T00:38:00Z">
        <w:r w:rsidRPr="00437EBA" w:rsidDel="000F5DB6">
          <w:rPr>
            <w:sz w:val="24"/>
            <w:szCs w:val="24"/>
          </w:rPr>
          <w:delText xml:space="preserve">, </w:delText>
        </w:r>
      </w:del>
      <w:del w:id="109" w:author="jensj27@student.ubc.ca" w:date="2024-06-05T17:08:00Z" w16du:dateUtc="2024-06-06T00:08:00Z">
        <w:r w:rsidRPr="00437EBA" w:rsidDel="00AE79DF">
          <w:rPr>
            <w:sz w:val="24"/>
            <w:szCs w:val="24"/>
          </w:rPr>
          <w:delText xml:space="preserve">we used logistic regression to model and </w:delText>
        </w:r>
      </w:del>
      <w:del w:id="110" w:author="jensj27@student.ubc.ca" w:date="2024-06-05T17:38:00Z" w16du:dateUtc="2024-06-06T00:38:00Z">
        <w:r w:rsidRPr="00437EBA" w:rsidDel="000F5DB6">
          <w:rPr>
            <w:sz w:val="24"/>
            <w:szCs w:val="24"/>
          </w:rPr>
          <w:delText xml:space="preserve">compare the visitation </w:delText>
        </w:r>
      </w:del>
      <w:del w:id="111" w:author="jensj27@student.ubc.ca" w:date="2024-06-05T17:09:00Z" w16du:dateUtc="2024-06-06T00:09:00Z">
        <w:r w:rsidRPr="00437EBA" w:rsidDel="00436946">
          <w:rPr>
            <w:sz w:val="24"/>
            <w:szCs w:val="24"/>
          </w:rPr>
          <w:delText xml:space="preserve">behaviour </w:delText>
        </w:r>
      </w:del>
      <w:commentRangeStart w:id="112"/>
      <w:del w:id="113" w:author="jensj27@student.ubc.ca" w:date="2024-06-05T17:38:00Z" w16du:dateUtc="2024-06-06T00:38:00Z">
        <w:r w:rsidRPr="00437EBA" w:rsidDel="000F5DB6">
          <w:rPr>
            <w:sz w:val="24"/>
            <w:szCs w:val="24"/>
          </w:rPr>
          <w:delText>of the five most common bumble bee species in the surveys (</w:delText>
        </w:r>
        <w:r w:rsidRPr="00437EBA" w:rsidDel="000F5DB6">
          <w:rPr>
            <w:i/>
            <w:iCs/>
            <w:sz w:val="24"/>
            <w:szCs w:val="24"/>
          </w:rPr>
          <w:delText>B. impatiens</w:delText>
        </w:r>
        <w:r w:rsidRPr="00437EBA" w:rsidDel="000F5DB6">
          <w:rPr>
            <w:sz w:val="24"/>
            <w:szCs w:val="24"/>
          </w:rPr>
          <w:delText xml:space="preserve">, </w:delText>
        </w:r>
        <w:r w:rsidRPr="00437EBA" w:rsidDel="000F5DB6">
          <w:rPr>
            <w:i/>
            <w:iCs/>
            <w:sz w:val="24"/>
            <w:szCs w:val="24"/>
          </w:rPr>
          <w:delText>B. melanopygus</w:delText>
        </w:r>
        <w:r w:rsidRPr="00437EBA" w:rsidDel="000F5DB6">
          <w:rPr>
            <w:sz w:val="24"/>
            <w:szCs w:val="24"/>
          </w:rPr>
          <w:delText xml:space="preserve">, </w:delText>
        </w:r>
        <w:r w:rsidRPr="00437EBA" w:rsidDel="000F5DB6">
          <w:rPr>
            <w:i/>
            <w:iCs/>
            <w:sz w:val="24"/>
            <w:szCs w:val="24"/>
          </w:rPr>
          <w:delText>B. mixtus</w:delText>
        </w:r>
        <w:r w:rsidRPr="00437EBA" w:rsidDel="000F5DB6">
          <w:rPr>
            <w:sz w:val="24"/>
            <w:szCs w:val="24"/>
          </w:rPr>
          <w:delText xml:space="preserve">, </w:delText>
        </w:r>
        <w:r w:rsidRPr="00437EBA" w:rsidDel="000F5DB6">
          <w:rPr>
            <w:i/>
            <w:iCs/>
            <w:sz w:val="24"/>
            <w:szCs w:val="24"/>
          </w:rPr>
          <w:delText>B. flavifrons</w:delText>
        </w:r>
        <w:r w:rsidRPr="00437EBA" w:rsidDel="000F5DB6">
          <w:rPr>
            <w:sz w:val="24"/>
            <w:szCs w:val="24"/>
          </w:rPr>
          <w:delText xml:space="preserve">, and </w:delText>
        </w:r>
        <w:r w:rsidRPr="00437EBA" w:rsidDel="000F5DB6">
          <w:rPr>
            <w:i/>
            <w:iCs/>
            <w:sz w:val="24"/>
            <w:szCs w:val="24"/>
          </w:rPr>
          <w:delText>B. vosnesenskii</w:delText>
        </w:r>
        <w:r w:rsidRPr="00437EBA" w:rsidDel="000F5DB6">
          <w:rPr>
            <w:sz w:val="24"/>
            <w:szCs w:val="24"/>
          </w:rPr>
          <w:delText xml:space="preserve">). </w:delText>
        </w:r>
        <w:commentRangeEnd w:id="112"/>
        <w:r w:rsidR="00436946" w:rsidRPr="00437EBA" w:rsidDel="000F5DB6">
          <w:rPr>
            <w:rStyle w:val="CommentReference"/>
            <w:rFonts w:eastAsia="Cambria" w:cs="Times New Roman"/>
            <w:kern w:val="0"/>
            <w:sz w:val="24"/>
            <w:szCs w:val="24"/>
            <w14:ligatures w14:val="none"/>
          </w:rPr>
          <w:commentReference w:id="112"/>
        </w:r>
        <w:r w:rsidRPr="00437EBA" w:rsidDel="000F5DB6">
          <w:rPr>
            <w:sz w:val="24"/>
            <w:szCs w:val="24"/>
          </w:rPr>
          <w:delText xml:space="preserve">Foraging observations </w:delText>
        </w:r>
        <w:commentRangeEnd w:id="102"/>
        <w:r w:rsidRPr="00437EBA" w:rsidDel="000F5DB6">
          <w:rPr>
            <w:rStyle w:val="CommentReference"/>
            <w:sz w:val="24"/>
            <w:szCs w:val="24"/>
          </w:rPr>
          <w:commentReference w:id="102"/>
        </w:r>
        <w:commentRangeEnd w:id="103"/>
        <w:r w:rsidR="000E2938" w:rsidRPr="00437EBA" w:rsidDel="000F5DB6">
          <w:rPr>
            <w:rStyle w:val="CommentReference"/>
            <w:rFonts w:eastAsia="Cambria" w:cs="Times New Roman"/>
            <w:kern w:val="0"/>
            <w:sz w:val="24"/>
            <w:szCs w:val="24"/>
            <w14:ligatures w14:val="none"/>
          </w:rPr>
          <w:commentReference w:id="103"/>
        </w:r>
        <w:r w:rsidRPr="00437EBA" w:rsidDel="000F5DB6">
          <w:rPr>
            <w:sz w:val="24"/>
            <w:szCs w:val="24"/>
          </w:rPr>
          <w:delText xml:space="preserve">included all recorded plant interactions between bumble bee workers, queens, and males for the listed species. </w:delText>
        </w:r>
        <w:commentRangeStart w:id="114"/>
        <w:r w:rsidRPr="00437EBA" w:rsidDel="000F5DB6">
          <w:rPr>
            <w:sz w:val="24"/>
            <w:szCs w:val="24"/>
          </w:rPr>
          <w:delText>In total, there were 3627 total bumble bee and plant interactions recorded</w:delText>
        </w:r>
        <w:commentRangeEnd w:id="114"/>
        <w:r w:rsidRPr="00437EBA" w:rsidDel="000F5DB6">
          <w:rPr>
            <w:rStyle w:val="CommentReference"/>
            <w:sz w:val="24"/>
            <w:szCs w:val="24"/>
          </w:rPr>
          <w:commentReference w:id="114"/>
        </w:r>
        <w:r w:rsidRPr="00437EBA" w:rsidDel="000F5DB6">
          <w:rPr>
            <w:sz w:val="24"/>
            <w:szCs w:val="24"/>
          </w:rPr>
          <w:delText xml:space="preserve">. Flowering plants in </w:delText>
        </w:r>
      </w:del>
      <w:del w:id="115" w:author="jensj27@student.ubc.ca" w:date="2024-06-05T17:10:00Z" w16du:dateUtc="2024-06-06T00:10:00Z">
        <w:r w:rsidRPr="00437EBA" w:rsidDel="00436946">
          <w:rPr>
            <w:sz w:val="24"/>
            <w:szCs w:val="24"/>
          </w:rPr>
          <w:delText xml:space="preserve">my </w:delText>
        </w:r>
      </w:del>
      <w:del w:id="116" w:author="jensj27@student.ubc.ca" w:date="2024-06-05T17:38:00Z" w16du:dateUtc="2024-06-06T00:38:00Z">
        <w:r w:rsidRPr="00437EBA" w:rsidDel="000F5DB6">
          <w:rPr>
            <w:sz w:val="24"/>
            <w:szCs w:val="24"/>
          </w:rPr>
          <w:delText xml:space="preserve">dataset were classified as invasive (or not) using the species list provided by the Invasive Species Council of BC </w:delText>
        </w:r>
      </w:del>
      <w:customXmlDelRangeStart w:id="117" w:author="jensj27@student.ubc.ca" w:date="2024-06-05T17:38:00Z"/>
      <w:sdt>
        <w:sdtPr>
          <w:rPr>
            <w:color w:val="000000"/>
            <w:sz w:val="24"/>
            <w:szCs w:val="24"/>
          </w:rPr>
          <w:tag w:val="MENDELEY_CITATION_v3_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"/>
          <w:id w:val="-1169478489"/>
          <w:placeholder>
            <w:docPart w:val="CBAA70DEB4474242A88D9E88F3DC85BB"/>
          </w:placeholder>
        </w:sdtPr>
        <w:sdtContent>
          <w:customXmlDelRangeEnd w:id="117"/>
          <w:del w:id="118" w:author="jensj27@student.ubc.ca" w:date="2024-06-05T17:38:00Z" w16du:dateUtc="2024-06-06T00:38:00Z">
            <w:r w:rsidRPr="00437EBA" w:rsidDel="000F5DB6">
              <w:rPr>
                <w:color w:val="000000"/>
                <w:sz w:val="24"/>
                <w:szCs w:val="24"/>
              </w:rPr>
              <w:delText>(Invasive species council of BC, n.d.)</w:delText>
            </w:r>
          </w:del>
          <w:customXmlDelRangeStart w:id="119" w:author="jensj27@student.ubc.ca" w:date="2024-06-05T17:38:00Z"/>
        </w:sdtContent>
      </w:sdt>
      <w:customXmlDelRangeEnd w:id="119"/>
      <w:del w:id="120" w:author="jensj27@student.ubc.ca" w:date="2024-06-05T17:38:00Z" w16du:dateUtc="2024-06-06T00:38:00Z">
        <w:r w:rsidRPr="00437EBA" w:rsidDel="000F5DB6">
          <w:rPr>
            <w:sz w:val="24"/>
            <w:szCs w:val="24"/>
          </w:rPr>
          <w:delText>. Then, the proportion of the plants categorized as invasive at a site on a given survey date (and site) was calculated by dividing the total number of plants in the invasive category by the total number of plants recorded</w:delText>
        </w:r>
      </w:del>
      <w:del w:id="121" w:author="jensj27@student.ubc.ca" w:date="2024-06-05T17:14:00Z" w16du:dateUtc="2024-06-06T00:14:00Z">
        <w:r w:rsidRPr="00437EBA" w:rsidDel="00767D12">
          <w:rPr>
            <w:sz w:val="24"/>
            <w:szCs w:val="24"/>
          </w:rPr>
          <w:delText xml:space="preserve">. </w:delText>
        </w:r>
      </w:del>
      <w:del w:id="122" w:author="jensj27@student.ubc.ca" w:date="2024-06-05T17:15:00Z" w16du:dateUtc="2024-06-06T00:15:00Z">
        <w:r w:rsidRPr="00437EBA" w:rsidDel="00767D12">
          <w:rPr>
            <w:sz w:val="24"/>
            <w:szCs w:val="24"/>
          </w:rPr>
          <w:delText>Once the dataset was prepared, we ran a single logistic regression model, with</w:delText>
        </w:r>
      </w:del>
      <w:del w:id="123" w:author="jensj27@student.ubc.ca" w:date="2024-06-05T17:38:00Z" w16du:dateUtc="2024-06-06T00:38:00Z">
        <w:r w:rsidRPr="00437EBA" w:rsidDel="000F5DB6">
          <w:rPr>
            <w:sz w:val="24"/>
            <w:szCs w:val="24"/>
          </w:rPr>
          <w:delText xml:space="preserve"> the type of interaction (</w:delText>
        </w:r>
      </w:del>
      <w:del w:id="124" w:author="jensj27@student.ubc.ca" w:date="2024-06-05T17:15:00Z" w16du:dateUtc="2024-06-06T00:15:00Z">
        <w:r w:rsidRPr="00437EBA" w:rsidDel="00767D12">
          <w:rPr>
            <w:sz w:val="24"/>
            <w:szCs w:val="24"/>
          </w:rPr>
          <w:delText xml:space="preserve">‘invasive’ or </w:delText>
        </w:r>
      </w:del>
      <w:del w:id="125" w:author="jensj27@student.ubc.ca" w:date="2024-06-05T17:16:00Z" w16du:dateUtc="2024-06-06T00:16:00Z">
        <w:r w:rsidRPr="00437EBA" w:rsidDel="00767D12">
          <w:rPr>
            <w:sz w:val="24"/>
            <w:szCs w:val="24"/>
          </w:rPr>
          <w:delText>‘</w:delText>
        </w:r>
      </w:del>
      <w:del w:id="126" w:author="jensj27@student.ubc.ca" w:date="2024-06-05T17:38:00Z" w16du:dateUtc="2024-06-06T00:38:00Z">
        <w:r w:rsidRPr="00437EBA" w:rsidDel="000F5DB6">
          <w:rPr>
            <w:sz w:val="24"/>
            <w:szCs w:val="24"/>
          </w:rPr>
          <w:delText>native/naturalized</w:delText>
        </w:r>
      </w:del>
      <w:del w:id="127" w:author="jensj27@student.ubc.ca" w:date="2024-06-05T17:16:00Z" w16du:dateUtc="2024-06-06T00:16:00Z">
        <w:r w:rsidRPr="00437EBA" w:rsidDel="00767D12">
          <w:rPr>
            <w:sz w:val="24"/>
            <w:szCs w:val="24"/>
          </w:rPr>
          <w:delText>’</w:delText>
        </w:r>
      </w:del>
      <w:del w:id="128" w:author="jensj27@student.ubc.ca" w:date="2024-06-05T17:38:00Z" w16du:dateUtc="2024-06-06T00:38:00Z">
        <w:r w:rsidRPr="00437EBA" w:rsidDel="000F5DB6">
          <w:rPr>
            <w:sz w:val="24"/>
            <w:szCs w:val="24"/>
          </w:rPr>
          <w:delText xml:space="preserve">) as </w:delText>
        </w:r>
      </w:del>
      <w:del w:id="129" w:author="jensj27@student.ubc.ca" w:date="2024-06-05T17:16:00Z" w16du:dateUtc="2024-06-06T00:16:00Z">
        <w:r w:rsidRPr="00437EBA" w:rsidDel="00767D12">
          <w:rPr>
            <w:sz w:val="24"/>
            <w:szCs w:val="24"/>
          </w:rPr>
          <w:delText>the response and the</w:delText>
        </w:r>
      </w:del>
      <w:del w:id="130" w:author="jensj27@student.ubc.ca" w:date="2024-06-05T17:38:00Z" w16du:dateUtc="2024-06-06T00:38:00Z">
        <w:r w:rsidRPr="00437EBA" w:rsidDel="000F5DB6">
          <w:rPr>
            <w:sz w:val="24"/>
            <w:szCs w:val="24"/>
          </w:rPr>
          <w:delText xml:space="preserve"> proportion of invasive plants </w:delText>
        </w:r>
      </w:del>
      <w:del w:id="131" w:author="jensj27@student.ubc.ca" w:date="2024-06-05T17:18:00Z" w16du:dateUtc="2024-06-06T00:18:00Z">
        <w:r w:rsidRPr="00437EBA" w:rsidDel="00767D12">
          <w:rPr>
            <w:sz w:val="24"/>
            <w:szCs w:val="24"/>
          </w:rPr>
          <w:delText>and the species of bumble bee as fixed effects</w:delText>
        </w:r>
      </w:del>
      <w:del w:id="132" w:author="jensj27@student.ubc.ca" w:date="2024-06-05T17:38:00Z" w16du:dateUtc="2024-06-06T00:38:00Z">
        <w:r w:rsidRPr="00437EBA" w:rsidDel="000F5DB6">
          <w:rPr>
            <w:sz w:val="24"/>
            <w:szCs w:val="24"/>
          </w:rPr>
          <w:delText xml:space="preserve">. </w:delText>
        </w:r>
      </w:del>
      <w:del w:id="133" w:author="jensj27@student.ubc.ca" w:date="2024-06-05T17:18:00Z" w16du:dateUtc="2024-06-06T00:18:00Z">
        <w:r w:rsidRPr="00437EBA" w:rsidDel="00767D12">
          <w:rPr>
            <w:sz w:val="24"/>
            <w:szCs w:val="24"/>
          </w:rPr>
          <w:delText xml:space="preserve">We included an interaction between bumble bee species and the proportion of invasive plants in a given survey to test whether different species exhibited different relationships between the probability of visiting an invasive species and the plant species’ proportion in the overall population. Site was included as a random effect. </w:delText>
        </w:r>
      </w:del>
      <w:del w:id="134" w:author="jensj27@student.ubc.ca" w:date="2024-06-05T17:17:00Z" w16du:dateUtc="2024-06-06T00:17:00Z">
        <w:r w:rsidRPr="00437EBA" w:rsidDel="00767D12">
          <w:rPr>
            <w:sz w:val="24"/>
            <w:szCs w:val="24"/>
          </w:rPr>
          <w:delText>The logistic regression was run in the lme4 package (v1.1-35; Bates et al. 2015). All statistical analyses and</w:delText>
        </w:r>
      </w:del>
      <w:ins w:id="135" w:author="jensj27@student.ubc.ca" w:date="2024-06-05T17:17:00Z" w16du:dateUtc="2024-06-06T00:17:00Z">
        <w:r w:rsidR="00767D12" w:rsidRPr="00437EBA">
          <w:rPr>
            <w:sz w:val="24"/>
            <w:szCs w:val="24"/>
          </w:rPr>
          <w:t>Data preparation and</w:t>
        </w:r>
      </w:ins>
      <w:r w:rsidRPr="00437EBA">
        <w:rPr>
          <w:sz w:val="24"/>
          <w:szCs w:val="24"/>
        </w:rPr>
        <w:t xml:space="preserve"> </w:t>
      </w:r>
      <w:del w:id="136" w:author="jensj27@student.ubc.ca" w:date="2024-06-05T17:17:00Z" w16du:dateUtc="2024-06-06T00:17:00Z">
        <w:r w:rsidRPr="00437EBA" w:rsidDel="00767D12">
          <w:rPr>
            <w:sz w:val="24"/>
            <w:szCs w:val="24"/>
          </w:rPr>
          <w:delText xml:space="preserve">plots </w:delText>
        </w:r>
      </w:del>
      <w:ins w:id="137" w:author="jensj27@student.ubc.ca" w:date="2024-06-05T17:17:00Z" w16du:dateUtc="2024-06-06T00:17:00Z">
        <w:r w:rsidR="00767D12" w:rsidRPr="00437EBA">
          <w:rPr>
            <w:sz w:val="24"/>
            <w:szCs w:val="24"/>
          </w:rPr>
          <w:t xml:space="preserve">plotting </w:t>
        </w:r>
      </w:ins>
      <w:r w:rsidRPr="00437EBA">
        <w:rPr>
          <w:sz w:val="24"/>
          <w:szCs w:val="24"/>
        </w:rPr>
        <w:t>w</w:t>
      </w:r>
      <w:ins w:id="138" w:author="jensj27@student.ubc.ca" w:date="2024-06-05T17:17:00Z" w16du:dateUtc="2024-06-06T00:17:00Z">
        <w:r w:rsidR="00767D12" w:rsidRPr="00437EBA">
          <w:rPr>
            <w:sz w:val="24"/>
            <w:szCs w:val="24"/>
          </w:rPr>
          <w:t>as</w:t>
        </w:r>
      </w:ins>
      <w:del w:id="139" w:author="jensj27@student.ubc.ca" w:date="2024-06-05T17:17:00Z" w16du:dateUtc="2024-06-06T00:17:00Z">
        <w:r w:rsidRPr="00437EBA" w:rsidDel="00767D12">
          <w:rPr>
            <w:sz w:val="24"/>
            <w:szCs w:val="24"/>
          </w:rPr>
          <w:delText>ere</w:delText>
        </w:r>
      </w:del>
      <w:r w:rsidRPr="00437EBA">
        <w:rPr>
          <w:sz w:val="24"/>
          <w:szCs w:val="24"/>
        </w:rPr>
        <w:t xml:space="preserve"> </w:t>
      </w:r>
      <w:del w:id="140" w:author="jensj27@student.ubc.ca" w:date="2024-06-05T17:17:00Z" w16du:dateUtc="2024-06-06T00:17:00Z">
        <w:r w:rsidRPr="00437EBA" w:rsidDel="00767D12">
          <w:rPr>
            <w:sz w:val="24"/>
            <w:szCs w:val="24"/>
          </w:rPr>
          <w:delText xml:space="preserve">generated </w:delText>
        </w:r>
      </w:del>
      <w:ins w:id="141" w:author="jensj27@student.ubc.ca" w:date="2024-06-05T17:17:00Z" w16du:dateUtc="2024-06-06T00:17:00Z">
        <w:r w:rsidR="00767D12" w:rsidRPr="00437EBA">
          <w:rPr>
            <w:sz w:val="24"/>
            <w:szCs w:val="24"/>
          </w:rPr>
          <w:t xml:space="preserve">conducted </w:t>
        </w:r>
      </w:ins>
      <w:r w:rsidRPr="00437EBA">
        <w:rPr>
          <w:sz w:val="24"/>
          <w:szCs w:val="24"/>
        </w:rPr>
        <w:t>in R (v4.2.3; R Core Team 2023).</w:t>
      </w:r>
    </w:p>
    <w:p w14:paraId="1B9C74D8" w14:textId="00160BEF" w:rsidR="00102CAF" w:rsidRDefault="00776665" w:rsidP="00776665">
      <w:r>
        <w:br w:type="page"/>
      </w:r>
    </w:p>
    <w:p w14:paraId="1E352FCB" w14:textId="27E9B657" w:rsidR="004D511F" w:rsidRDefault="004D511F" w:rsidP="004D511F">
      <w:pPr>
        <w:spacing w:after="0" w:line="276" w:lineRule="auto"/>
      </w:pPr>
      <w:commentRangeStart w:id="142"/>
      <w:r>
        <w:rPr>
          <w:noProof/>
        </w:rPr>
        <w:lastRenderedPageBreak/>
        <w:drawing>
          <wp:inline distT="0" distB="0" distL="0" distR="0" wp14:anchorId="49FBD056" wp14:editId="008B0638">
            <wp:extent cx="5724939" cy="5078195"/>
            <wp:effectExtent l="0" t="0" r="9525" b="8255"/>
            <wp:docPr id="930593655"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3655" name="Picture 1" descr="A graph with different colored lines&#10;&#10;Description automatically generated with medium confidence"/>
                    <pic:cNvPicPr/>
                  </pic:nvPicPr>
                  <pic:blipFill rotWithShape="1">
                    <a:blip r:embed="rId30"/>
                    <a:srcRect l="16589" r="19998"/>
                    <a:stretch/>
                  </pic:blipFill>
                  <pic:spPr bwMode="auto">
                    <a:xfrm>
                      <a:off x="0" y="0"/>
                      <a:ext cx="5734166" cy="5086379"/>
                    </a:xfrm>
                    <a:prstGeom prst="rect">
                      <a:avLst/>
                    </a:prstGeom>
                    <a:ln>
                      <a:noFill/>
                    </a:ln>
                    <a:extLst>
                      <a:ext uri="{53640926-AAD7-44D8-BBD7-CCE9431645EC}">
                        <a14:shadowObscured xmlns:a14="http://schemas.microsoft.com/office/drawing/2010/main"/>
                      </a:ext>
                    </a:extLst>
                  </pic:spPr>
                </pic:pic>
              </a:graphicData>
            </a:graphic>
          </wp:inline>
        </w:drawing>
      </w:r>
      <w:commentRangeEnd w:id="142"/>
      <w:r w:rsidR="00926121">
        <w:rPr>
          <w:rStyle w:val="CommentReference"/>
          <w:rFonts w:ascii="Times New Roman" w:eastAsia="Cambria" w:hAnsi="Times New Roman" w:cs="Times New Roman"/>
          <w:kern w:val="0"/>
          <w14:ligatures w14:val="none"/>
        </w:rPr>
        <w:commentReference w:id="142"/>
      </w:r>
      <w:r w:rsidRPr="00D257DD">
        <w:rPr>
          <w:b/>
          <w:bCs/>
        </w:rPr>
        <w:t xml:space="preserve">Figure 1: </w:t>
      </w:r>
      <w:r>
        <w:rPr>
          <w:b/>
          <w:bCs/>
        </w:rPr>
        <w:t>P</w:t>
      </w:r>
      <w:r w:rsidRPr="00D257DD">
        <w:rPr>
          <w:b/>
          <w:bCs/>
        </w:rPr>
        <w:t>henology</w:t>
      </w:r>
      <w:r>
        <w:rPr>
          <w:b/>
          <w:bCs/>
        </w:rPr>
        <w:t xml:space="preserve"> differences between B. impatiens and native bumble bee species</w:t>
      </w:r>
      <w:r w:rsidRPr="00D257DD">
        <w:rPr>
          <w:b/>
          <w:bCs/>
        </w:rPr>
        <w:t>.</w:t>
      </w:r>
      <w:r>
        <w:t xml:space="preserve"> 95% BCI’s for expected abundance by </w:t>
      </w:r>
      <w:proofErr w:type="spellStart"/>
      <w:r>
        <w:t>julian</w:t>
      </w:r>
      <w:proofErr w:type="spellEnd"/>
      <w:r>
        <w:t xml:space="preserve"> date (a) illustrate the phenological differences among the five most common bumble bee species encountered during our surveys. Expected abundances are displayed for the average site, for the year 2022, and without the extra-</w:t>
      </w:r>
      <w:proofErr w:type="spellStart"/>
      <w:r>
        <w:t>poisson</w:t>
      </w:r>
      <w:proofErr w:type="spellEnd"/>
      <w:r>
        <w:t xml:space="preserve"> dispersion that we accounted for with our model. Posterior model estimates indicate that, for all native species, the peak abundance occurs earlier in the year relative to </w:t>
      </w:r>
      <w:r>
        <w:rPr>
          <w:i/>
          <w:iCs/>
        </w:rPr>
        <w:t xml:space="preserve">Bombus impatiens </w:t>
      </w:r>
      <w:r>
        <w:t xml:space="preserve">(b), with 50% BCI’s (thick bars) and 95% BCI’s (thin bars) for the effects of species identity on peak abundance date &lt; 0.   </w:t>
      </w:r>
    </w:p>
    <w:p w14:paraId="28285E8D" w14:textId="7C36D02C" w:rsidR="004D511F" w:rsidRDefault="004D511F">
      <w:r>
        <w:br w:type="page"/>
      </w:r>
    </w:p>
    <w:p w14:paraId="5DDD29D5" w14:textId="6326BB29" w:rsidR="004D511F" w:rsidRDefault="00D4790E" w:rsidP="004D511F">
      <w:pPr>
        <w:spacing w:after="0" w:line="276" w:lineRule="auto"/>
      </w:pPr>
      <w:commentRangeStart w:id="143"/>
      <w:r>
        <w:rPr>
          <w:noProof/>
        </w:rPr>
        <w:lastRenderedPageBreak/>
        <w:drawing>
          <wp:inline distT="0" distB="0" distL="0" distR="0" wp14:anchorId="5FE70C14" wp14:editId="40F1FF1B">
            <wp:extent cx="5156960" cy="5828306"/>
            <wp:effectExtent l="0" t="0" r="5715" b="1270"/>
            <wp:docPr id="19930754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457" name="Picture 1" descr="A close-up of a graph&#10;&#10;Description automatically generated"/>
                    <pic:cNvPicPr/>
                  </pic:nvPicPr>
                  <pic:blipFill rotWithShape="1">
                    <a:blip r:embed="rId31"/>
                    <a:srcRect l="23412" r="26818"/>
                    <a:stretch/>
                  </pic:blipFill>
                  <pic:spPr bwMode="auto">
                    <a:xfrm>
                      <a:off x="0" y="0"/>
                      <a:ext cx="5168183" cy="5840991"/>
                    </a:xfrm>
                    <a:prstGeom prst="rect">
                      <a:avLst/>
                    </a:prstGeom>
                    <a:ln>
                      <a:noFill/>
                    </a:ln>
                    <a:extLst>
                      <a:ext uri="{53640926-AAD7-44D8-BBD7-CCE9431645EC}">
                        <a14:shadowObscured xmlns:a14="http://schemas.microsoft.com/office/drawing/2010/main"/>
                      </a:ext>
                    </a:extLst>
                  </pic:spPr>
                </pic:pic>
              </a:graphicData>
            </a:graphic>
          </wp:inline>
        </w:drawing>
      </w:r>
      <w:commentRangeEnd w:id="143"/>
      <w:r w:rsidR="00926121">
        <w:rPr>
          <w:rStyle w:val="CommentReference"/>
          <w:rFonts w:ascii="Times New Roman" w:eastAsia="Cambria" w:hAnsi="Times New Roman" w:cs="Times New Roman"/>
          <w:kern w:val="0"/>
          <w14:ligatures w14:val="none"/>
        </w:rPr>
        <w:commentReference w:id="143"/>
      </w:r>
    </w:p>
    <w:p w14:paraId="4541FE30" w14:textId="4BA07572" w:rsidR="00D4790E" w:rsidRDefault="00D4790E" w:rsidP="004D511F">
      <w:pPr>
        <w:spacing w:after="0" w:line="276" w:lineRule="auto"/>
      </w:pPr>
      <w:r w:rsidRPr="00D257DD">
        <w:rPr>
          <w:b/>
          <w:bCs/>
        </w:rPr>
        <w:t xml:space="preserve">Figure </w:t>
      </w:r>
      <w:r>
        <w:rPr>
          <w:b/>
          <w:bCs/>
        </w:rPr>
        <w:t>2</w:t>
      </w:r>
      <w:r w:rsidRPr="00D257DD">
        <w:rPr>
          <w:b/>
          <w:bCs/>
        </w:rPr>
        <w:t xml:space="preserve">: </w:t>
      </w:r>
      <w:r>
        <w:rPr>
          <w:b/>
          <w:bCs/>
        </w:rPr>
        <w:t>Invasive plant interaction choice differences between B. impatiens and native bumble bee species</w:t>
      </w:r>
      <w:r w:rsidRPr="00D257DD">
        <w:rPr>
          <w:b/>
          <w:bCs/>
        </w:rPr>
        <w:t>.</w:t>
      </w:r>
      <w:r>
        <w:t xml:space="preserve"> 50% BCI’s for each bumble bee species illustrate the expected probability of interacting with an invasive plant </w:t>
      </w:r>
      <w:r w:rsidR="002109ED">
        <w:t>given the availability of invasive plants</w:t>
      </w:r>
      <w:r>
        <w:t xml:space="preserve"> (a). Colored points indicate the observed interactions used to fit the logistic GLMM model where an interaction with an invasive was treated as a success (y = 1) and an interaction with a non-invasive was treated as a failure (y = 0). Posterior parameter distributions lower than zero indicate that, relative to </w:t>
      </w:r>
      <w:r>
        <w:rPr>
          <w:i/>
          <w:iCs/>
        </w:rPr>
        <w:t>B. impatiens</w:t>
      </w:r>
      <w:r>
        <w:t xml:space="preserve">, other bumble bee species are less likely to interact with an invasive plant species </w:t>
      </w:r>
      <w:r w:rsidR="002109ED">
        <w:t>when there is</w:t>
      </w:r>
      <w:r>
        <w:t xml:space="preserve"> an average proportion of invasive plant species </w:t>
      </w:r>
      <w:r w:rsidR="00817C32">
        <w:t>available</w:t>
      </w:r>
      <w:r>
        <w:t xml:space="preserve"> (i.e., when the z-score scaled proportion of invasive plants = 0) (b); or that other bumble bee species </w:t>
      </w:r>
      <w:r w:rsidR="00817C32">
        <w:t>have a lower increase in the probability</w:t>
      </w:r>
      <w:r>
        <w:t xml:space="preserve"> </w:t>
      </w:r>
      <w:r w:rsidR="00817C32">
        <w:t xml:space="preserve">of interacting </w:t>
      </w:r>
      <w:r>
        <w:t>with an invasive plant when the proportion of invasive plant species increases by one standard deviation above average (c).</w:t>
      </w:r>
    </w:p>
    <w:p w14:paraId="55153216" w14:textId="00DB359B" w:rsidR="007B787B" w:rsidRDefault="007B787B"/>
    <w:p w14:paraId="04537DB8" w14:textId="45908A44" w:rsidR="001533A3" w:rsidRDefault="001533A3" w:rsidP="007B787B">
      <w:pPr>
        <w:spacing w:line="360" w:lineRule="auto"/>
      </w:pPr>
      <w:r>
        <w:lastRenderedPageBreak/>
        <w:t>Table _: Prior distributions used for the phenology model:</w:t>
      </w:r>
    </w:p>
    <w:tbl>
      <w:tblPr>
        <w:tblStyle w:val="TableGrid"/>
        <w:tblW w:w="0" w:type="auto"/>
        <w:tblLook w:val="04A0" w:firstRow="1" w:lastRow="0" w:firstColumn="1" w:lastColumn="0" w:noHBand="0" w:noVBand="1"/>
      </w:tblPr>
      <w:tblGrid>
        <w:gridCol w:w="3116"/>
        <w:gridCol w:w="3117"/>
        <w:gridCol w:w="3117"/>
      </w:tblGrid>
      <w:tr w:rsidR="00A02F70" w14:paraId="23999855" w14:textId="77777777" w:rsidTr="00C6431C">
        <w:tc>
          <w:tcPr>
            <w:tcW w:w="3116" w:type="dxa"/>
          </w:tcPr>
          <w:p w14:paraId="1B58193F" w14:textId="77777777" w:rsidR="00A02F70" w:rsidRPr="00272FE5" w:rsidRDefault="00A02F70" w:rsidP="00C6431C">
            <w:pPr>
              <w:spacing w:line="276" w:lineRule="auto"/>
              <w:rPr>
                <w:b/>
                <w:bCs/>
              </w:rPr>
            </w:pPr>
            <w:r w:rsidRPr="00272FE5">
              <w:rPr>
                <w:b/>
                <w:bCs/>
              </w:rPr>
              <w:t>Parameter</w:t>
            </w:r>
          </w:p>
        </w:tc>
        <w:tc>
          <w:tcPr>
            <w:tcW w:w="3117" w:type="dxa"/>
          </w:tcPr>
          <w:p w14:paraId="1DCD3911" w14:textId="77777777" w:rsidR="00A02F70" w:rsidRPr="00272FE5" w:rsidRDefault="00A02F70" w:rsidP="00C6431C">
            <w:pPr>
              <w:spacing w:line="276" w:lineRule="auto"/>
              <w:rPr>
                <w:b/>
                <w:bCs/>
              </w:rPr>
            </w:pPr>
            <w:r w:rsidRPr="00272FE5">
              <w:rPr>
                <w:b/>
                <w:bCs/>
              </w:rPr>
              <w:t>Prior distribution</w:t>
            </w:r>
          </w:p>
        </w:tc>
        <w:tc>
          <w:tcPr>
            <w:tcW w:w="3117" w:type="dxa"/>
          </w:tcPr>
          <w:p w14:paraId="6512F6F9" w14:textId="77777777" w:rsidR="00A02F70" w:rsidRPr="00272FE5" w:rsidRDefault="00A02F70" w:rsidP="00C6431C">
            <w:pPr>
              <w:spacing w:line="276" w:lineRule="auto"/>
              <w:rPr>
                <w:b/>
                <w:bCs/>
              </w:rPr>
            </w:pPr>
            <w:r w:rsidRPr="00272FE5">
              <w:rPr>
                <w:b/>
                <w:bCs/>
              </w:rPr>
              <w:t>Justification</w:t>
            </w:r>
          </w:p>
        </w:tc>
      </w:tr>
      <w:tr w:rsidR="00A02F70" w14:paraId="507731DC" w14:textId="77777777" w:rsidTr="00C6431C">
        <w:tc>
          <w:tcPr>
            <w:tcW w:w="3116" w:type="dxa"/>
          </w:tcPr>
          <w:p w14:paraId="5675C19B" w14:textId="77777777" w:rsidR="00A02F70" w:rsidRDefault="00A02F70" w:rsidP="00C6431C">
            <w:pPr>
              <w:spacing w:line="276" w:lineRule="auto"/>
            </w:pPr>
            <w:r>
              <w:t>β</w:t>
            </w:r>
            <w:r>
              <w:rPr>
                <w:vertAlign w:val="subscript"/>
              </w:rPr>
              <w:t>species</w:t>
            </w:r>
          </w:p>
        </w:tc>
        <w:tc>
          <w:tcPr>
            <w:tcW w:w="3117" w:type="dxa"/>
          </w:tcPr>
          <w:p w14:paraId="7E913125" w14:textId="77777777" w:rsidR="00A02F70" w:rsidRDefault="00A02F70" w:rsidP="00C6431C">
            <w:pPr>
              <w:spacing w:line="276" w:lineRule="auto"/>
            </w:pPr>
            <w:proofErr w:type="gramStart"/>
            <w:r>
              <w:t>Normal(</w:t>
            </w:r>
            <w:proofErr w:type="gramEnd"/>
            <w:r>
              <w:t>0, 2)</w:t>
            </w:r>
          </w:p>
        </w:tc>
        <w:tc>
          <w:tcPr>
            <w:tcW w:w="3117" w:type="dxa"/>
          </w:tcPr>
          <w:p w14:paraId="2317507B" w14:textId="77777777" w:rsidR="00A02F70" w:rsidRDefault="00A02F70" w:rsidP="00C6431C">
            <w:pPr>
              <w:spacing w:line="276" w:lineRule="auto"/>
            </w:pPr>
            <w:r>
              <w:t>Weakly-informative prior for species-specific differences in baseline abundance</w:t>
            </w:r>
          </w:p>
        </w:tc>
      </w:tr>
      <w:tr w:rsidR="00A02F70" w14:paraId="5DEF63B1" w14:textId="77777777" w:rsidTr="00C6431C">
        <w:tc>
          <w:tcPr>
            <w:tcW w:w="3116" w:type="dxa"/>
          </w:tcPr>
          <w:p w14:paraId="07C0A116" w14:textId="77777777" w:rsidR="00A02F70" w:rsidRDefault="00A02F70" w:rsidP="00C6431C">
            <w:pPr>
              <w:spacing w:line="276" w:lineRule="auto"/>
            </w:pPr>
            <w:r>
              <w:t>β</w:t>
            </w:r>
            <w:r>
              <w:rPr>
                <w:vertAlign w:val="subscript"/>
              </w:rPr>
              <w:t>site</w:t>
            </w:r>
          </w:p>
        </w:tc>
        <w:tc>
          <w:tcPr>
            <w:tcW w:w="3117" w:type="dxa"/>
          </w:tcPr>
          <w:p w14:paraId="03F08C82"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3E4AFD97"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21215105" w14:textId="77777777" w:rsidTr="00C6431C">
        <w:tc>
          <w:tcPr>
            <w:tcW w:w="3116" w:type="dxa"/>
          </w:tcPr>
          <w:p w14:paraId="43D07556"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2F323DA2" w14:textId="77777777" w:rsidR="00A02F70" w:rsidRDefault="00A02F70" w:rsidP="00C6431C">
            <w:pPr>
              <w:spacing w:line="276" w:lineRule="auto"/>
            </w:pPr>
            <w:r>
              <w:t>Half-</w:t>
            </w:r>
            <w:proofErr w:type="gramStart"/>
            <w:r>
              <w:t>Normal(</w:t>
            </w:r>
            <w:proofErr w:type="gramEnd"/>
            <w:r>
              <w:t>0, 2)</w:t>
            </w:r>
          </w:p>
        </w:tc>
        <w:tc>
          <w:tcPr>
            <w:tcW w:w="3117" w:type="dxa"/>
          </w:tcPr>
          <w:p w14:paraId="35733E14" w14:textId="77777777" w:rsidR="00A02F70" w:rsidRDefault="00A02F70" w:rsidP="00C6431C">
            <w:pPr>
              <w:spacing w:line="276" w:lineRule="auto"/>
            </w:pPr>
            <w:r>
              <w:t>Weakly-informative prior for variation among sites</w:t>
            </w:r>
          </w:p>
        </w:tc>
      </w:tr>
      <w:tr w:rsidR="00A02F70" w14:paraId="3498A75F" w14:textId="77777777" w:rsidTr="00C6431C">
        <w:tc>
          <w:tcPr>
            <w:tcW w:w="3116" w:type="dxa"/>
          </w:tcPr>
          <w:p w14:paraId="162DF8CC" w14:textId="77777777" w:rsidR="00A02F70" w:rsidRDefault="00A02F70" w:rsidP="00C6431C">
            <w:pPr>
              <w:spacing w:line="276" w:lineRule="auto"/>
            </w:pPr>
            <w:r>
              <w:t>β</w:t>
            </w:r>
            <w:r>
              <w:rPr>
                <w:vertAlign w:val="subscript"/>
              </w:rPr>
              <w:t>year</w:t>
            </w:r>
          </w:p>
        </w:tc>
        <w:tc>
          <w:tcPr>
            <w:tcW w:w="3117" w:type="dxa"/>
          </w:tcPr>
          <w:p w14:paraId="7CAE64A0" w14:textId="77777777" w:rsidR="00A02F70" w:rsidRDefault="00A02F70" w:rsidP="00C6431C">
            <w:pPr>
              <w:spacing w:line="276" w:lineRule="auto"/>
            </w:pPr>
            <w:proofErr w:type="gramStart"/>
            <w:r>
              <w:t>Normal(</w:t>
            </w:r>
            <w:proofErr w:type="gramEnd"/>
            <w:r>
              <w:t>0, 1)</w:t>
            </w:r>
          </w:p>
        </w:tc>
        <w:tc>
          <w:tcPr>
            <w:tcW w:w="3117" w:type="dxa"/>
          </w:tcPr>
          <w:p w14:paraId="49574902" w14:textId="77777777" w:rsidR="00A02F70" w:rsidRDefault="00A02F70" w:rsidP="00C6431C">
            <w:pPr>
              <w:spacing w:line="276" w:lineRule="auto"/>
            </w:pPr>
            <w:r>
              <w:t>Stronger prior for effect of year on overall abundance</w:t>
            </w:r>
          </w:p>
        </w:tc>
      </w:tr>
      <w:tr w:rsidR="00A02F70" w14:paraId="5D709A69" w14:textId="77777777" w:rsidTr="00C6431C">
        <w:tc>
          <w:tcPr>
            <w:tcW w:w="3116" w:type="dxa"/>
          </w:tcPr>
          <w:p w14:paraId="5F59B297" w14:textId="77777777" w:rsidR="00A02F70" w:rsidRDefault="00A02F70" w:rsidP="00C6431C">
            <w:pPr>
              <w:spacing w:line="276" w:lineRule="auto"/>
            </w:pPr>
            <w:r>
              <w:t>β</w:t>
            </w:r>
            <w:r>
              <w:rPr>
                <w:vertAlign w:val="subscript"/>
              </w:rPr>
              <w:t>date</w:t>
            </w:r>
          </w:p>
        </w:tc>
        <w:tc>
          <w:tcPr>
            <w:tcW w:w="3117" w:type="dxa"/>
          </w:tcPr>
          <w:p w14:paraId="0F2524D9" w14:textId="77777777" w:rsidR="00A02F70" w:rsidRDefault="00A02F70" w:rsidP="00C6431C">
            <w:pPr>
              <w:spacing w:line="276" w:lineRule="auto"/>
            </w:pPr>
            <w:proofErr w:type="gramStart"/>
            <w:r>
              <w:t>Normal(</w:t>
            </w:r>
            <w:proofErr w:type="gramEnd"/>
            <w:r>
              <w:t>0, 2)</w:t>
            </w:r>
          </w:p>
        </w:tc>
        <w:tc>
          <w:tcPr>
            <w:tcW w:w="3117" w:type="dxa"/>
          </w:tcPr>
          <w:p w14:paraId="1F035214" w14:textId="77777777" w:rsidR="00A02F70" w:rsidRDefault="00A02F70" w:rsidP="00C6431C">
            <w:pPr>
              <w:spacing w:line="276" w:lineRule="auto"/>
            </w:pPr>
            <w:r>
              <w:t>Weakly-informative prior for peak abundance date</w:t>
            </w:r>
          </w:p>
        </w:tc>
      </w:tr>
      <w:tr w:rsidR="00A02F70" w14:paraId="32E7BDF0" w14:textId="77777777" w:rsidTr="00C6431C">
        <w:tc>
          <w:tcPr>
            <w:tcW w:w="3116" w:type="dxa"/>
          </w:tcPr>
          <w:p w14:paraId="43E0A37B"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B. impatiens</w:t>
            </w:r>
            <w:r>
              <w:t>]</w:t>
            </w:r>
          </w:p>
        </w:tc>
        <w:tc>
          <w:tcPr>
            <w:tcW w:w="3117" w:type="dxa"/>
          </w:tcPr>
          <w:p w14:paraId="1BEC90C2" w14:textId="77777777" w:rsidR="00A02F70" w:rsidRDefault="00A02F70" w:rsidP="00C6431C">
            <w:pPr>
              <w:spacing w:line="276" w:lineRule="auto"/>
            </w:pPr>
            <w:proofErr w:type="gramStart"/>
            <w:r>
              <w:t>Normal(</w:t>
            </w:r>
            <w:proofErr w:type="gramEnd"/>
            <w:r>
              <w:t>0, 2)</w:t>
            </w:r>
          </w:p>
        </w:tc>
        <w:tc>
          <w:tcPr>
            <w:tcW w:w="3117" w:type="dxa"/>
          </w:tcPr>
          <w:p w14:paraId="5D7A2B9B" w14:textId="77777777" w:rsidR="00A02F70" w:rsidRDefault="00A02F70" w:rsidP="00C6431C">
            <w:pPr>
              <w:spacing w:line="276" w:lineRule="auto"/>
            </w:pPr>
            <w:r>
              <w:t>Weakly-informative prior for overall shape of phenology for the reference level</w:t>
            </w:r>
          </w:p>
        </w:tc>
      </w:tr>
      <w:tr w:rsidR="00A02F70" w14:paraId="2ACDDFBB" w14:textId="77777777" w:rsidTr="00C6431C">
        <w:tc>
          <w:tcPr>
            <w:tcW w:w="3116" w:type="dxa"/>
          </w:tcPr>
          <w:p w14:paraId="7F6E77D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flavifrons</w:t>
            </w:r>
            <w:proofErr w:type="spellEnd"/>
            <w:r>
              <w:t>]</w:t>
            </w:r>
          </w:p>
        </w:tc>
        <w:tc>
          <w:tcPr>
            <w:tcW w:w="3117" w:type="dxa"/>
          </w:tcPr>
          <w:p w14:paraId="4BF8D3F7" w14:textId="77777777" w:rsidR="00A02F70" w:rsidRDefault="00A02F70" w:rsidP="00C6431C">
            <w:pPr>
              <w:spacing w:line="276" w:lineRule="auto"/>
            </w:pPr>
            <w:proofErr w:type="gramStart"/>
            <w:r>
              <w:t>Normal(</w:t>
            </w:r>
            <w:proofErr w:type="gramEnd"/>
            <w:r>
              <w:t>0, 1)</w:t>
            </w:r>
          </w:p>
        </w:tc>
        <w:tc>
          <w:tcPr>
            <w:tcW w:w="3117" w:type="dxa"/>
          </w:tcPr>
          <w:p w14:paraId="23E8889E"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4FC80531" w14:textId="77777777" w:rsidTr="00C6431C">
        <w:tc>
          <w:tcPr>
            <w:tcW w:w="3116" w:type="dxa"/>
          </w:tcPr>
          <w:p w14:paraId="370CC39A"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melanopygus</w:t>
            </w:r>
            <w:proofErr w:type="spellEnd"/>
            <w:r>
              <w:t>]</w:t>
            </w:r>
          </w:p>
        </w:tc>
        <w:tc>
          <w:tcPr>
            <w:tcW w:w="3117" w:type="dxa"/>
          </w:tcPr>
          <w:p w14:paraId="7FB8CD66" w14:textId="77777777" w:rsidR="00A02F70" w:rsidRDefault="00A02F70" w:rsidP="00C6431C">
            <w:pPr>
              <w:spacing w:line="276" w:lineRule="auto"/>
            </w:pPr>
            <w:proofErr w:type="gramStart"/>
            <w:r>
              <w:t>Normal(</w:t>
            </w:r>
            <w:proofErr w:type="gramEnd"/>
            <w:r>
              <w:t>0, 0.25)</w:t>
            </w:r>
          </w:p>
        </w:tc>
        <w:tc>
          <w:tcPr>
            <w:tcW w:w="3117" w:type="dxa"/>
          </w:tcPr>
          <w:p w14:paraId="6FACB5D1" w14:textId="77777777" w:rsidR="00A02F70" w:rsidRDefault="00A02F70" w:rsidP="00C6431C">
            <w:pPr>
              <w:spacing w:line="276" w:lineRule="auto"/>
            </w:pPr>
            <w:r>
              <w:t xml:space="preserve">With a much stronger prior that </w:t>
            </w:r>
            <w:r w:rsidRPr="007B787B">
              <w:rPr>
                <w:i/>
                <w:iCs/>
              </w:rPr>
              <w:t xml:space="preserve">Bombus </w:t>
            </w:r>
            <w:proofErr w:type="spellStart"/>
            <w:r w:rsidRPr="007B787B">
              <w:rPr>
                <w:i/>
                <w:iCs/>
              </w:rPr>
              <w:t>melanopygus</w:t>
            </w:r>
            <w:proofErr w:type="spellEnd"/>
            <w:r>
              <w:t xml:space="preserve"> phenology shape generally follows the shape of the reference level. Due to poorer data availability for this species, a stronger prior was needed to achieve sufficient mixing of chains and an adequate effective sample size.</w:t>
            </w:r>
          </w:p>
        </w:tc>
      </w:tr>
      <w:tr w:rsidR="00A02F70" w14:paraId="016E094A" w14:textId="77777777" w:rsidTr="00C6431C">
        <w:tc>
          <w:tcPr>
            <w:tcW w:w="3116" w:type="dxa"/>
          </w:tcPr>
          <w:p w14:paraId="477C02CA" w14:textId="77777777" w:rsidR="00A02F70"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mixtus</w:t>
            </w:r>
            <w:proofErr w:type="spellEnd"/>
            <w:r>
              <w:t>]</w:t>
            </w:r>
          </w:p>
        </w:tc>
        <w:tc>
          <w:tcPr>
            <w:tcW w:w="3117" w:type="dxa"/>
          </w:tcPr>
          <w:p w14:paraId="7B83DEFD" w14:textId="77777777" w:rsidR="00A02F70" w:rsidRDefault="00A02F70" w:rsidP="00C6431C">
            <w:pPr>
              <w:spacing w:line="276" w:lineRule="auto"/>
            </w:pPr>
            <w:proofErr w:type="gramStart"/>
            <w:r>
              <w:t>Normal(</w:t>
            </w:r>
            <w:proofErr w:type="gramEnd"/>
            <w:r>
              <w:t>0, 1)</w:t>
            </w:r>
          </w:p>
        </w:tc>
        <w:tc>
          <w:tcPr>
            <w:tcW w:w="3117" w:type="dxa"/>
          </w:tcPr>
          <w:p w14:paraId="0D0E876D"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in their phenology shape relative to the reference level</w:t>
            </w:r>
          </w:p>
        </w:tc>
      </w:tr>
      <w:tr w:rsidR="00A02F70" w14:paraId="306ABE08" w14:textId="77777777" w:rsidTr="00C6431C">
        <w:tc>
          <w:tcPr>
            <w:tcW w:w="3116" w:type="dxa"/>
          </w:tcPr>
          <w:p w14:paraId="75670132" w14:textId="77777777" w:rsidR="00A02F70" w:rsidRPr="007B787B" w:rsidRDefault="00A02F70" w:rsidP="00C6431C">
            <w:pPr>
              <w:spacing w:line="276" w:lineRule="auto"/>
            </w:pPr>
            <w:r>
              <w:t>β</w:t>
            </w:r>
            <w:r>
              <w:rPr>
                <w:vertAlign w:val="subscript"/>
              </w:rPr>
              <w:t>date</w:t>
            </w:r>
            <w:r>
              <w:rPr>
                <w:vertAlign w:val="superscript"/>
              </w:rPr>
              <w:t>2</w:t>
            </w:r>
            <w:r>
              <w:t>[</w:t>
            </w:r>
            <w:r w:rsidRPr="007B787B">
              <w:rPr>
                <w:i/>
                <w:iCs/>
              </w:rPr>
              <w:t xml:space="preserve">B. </w:t>
            </w:r>
            <w:proofErr w:type="spellStart"/>
            <w:r w:rsidRPr="007B787B">
              <w:rPr>
                <w:i/>
                <w:iCs/>
              </w:rPr>
              <w:t>vosnesenskii</w:t>
            </w:r>
            <w:proofErr w:type="spellEnd"/>
            <w:r>
              <w:t>]</w:t>
            </w:r>
          </w:p>
        </w:tc>
        <w:tc>
          <w:tcPr>
            <w:tcW w:w="3117" w:type="dxa"/>
          </w:tcPr>
          <w:p w14:paraId="0BA5C68A" w14:textId="77777777" w:rsidR="00A02F70" w:rsidRDefault="00A02F70" w:rsidP="00C6431C">
            <w:pPr>
              <w:spacing w:line="276" w:lineRule="auto"/>
            </w:pPr>
            <w:proofErr w:type="gramStart"/>
            <w:r>
              <w:t>Normal(</w:t>
            </w:r>
            <w:proofErr w:type="gramEnd"/>
            <w:r>
              <w:t>0, 1)</w:t>
            </w:r>
          </w:p>
        </w:tc>
        <w:tc>
          <w:tcPr>
            <w:tcW w:w="3117" w:type="dxa"/>
          </w:tcPr>
          <w:p w14:paraId="71BE6662" w14:textId="77777777" w:rsidR="00A02F70" w:rsidRDefault="00A02F70" w:rsidP="00C6431C">
            <w:pPr>
              <w:spacing w:line="276" w:lineRule="auto"/>
            </w:pPr>
            <w:r>
              <w:t xml:space="preserve">With a stronger prior that species </w:t>
            </w:r>
            <w:proofErr w:type="gramStart"/>
            <w:r>
              <w:t>don’t</w:t>
            </w:r>
            <w:proofErr w:type="gramEnd"/>
            <w:r>
              <w:t xml:space="preserve"> differ drastically </w:t>
            </w:r>
            <w:r>
              <w:lastRenderedPageBreak/>
              <w:t>in their phenology shape relative to the reference level</w:t>
            </w:r>
          </w:p>
        </w:tc>
      </w:tr>
      <w:tr w:rsidR="00A02F70" w14:paraId="25124C64" w14:textId="77777777" w:rsidTr="00C6431C">
        <w:tc>
          <w:tcPr>
            <w:tcW w:w="3116" w:type="dxa"/>
          </w:tcPr>
          <w:p w14:paraId="0A08F946" w14:textId="77777777" w:rsidR="00A02F70" w:rsidRDefault="00A02F70" w:rsidP="00C6431C">
            <w:pPr>
              <w:spacing w:line="276" w:lineRule="auto"/>
            </w:pPr>
            <w:r>
              <w:lastRenderedPageBreak/>
              <w:t>ε</w:t>
            </w:r>
          </w:p>
        </w:tc>
        <w:tc>
          <w:tcPr>
            <w:tcW w:w="3117" w:type="dxa"/>
          </w:tcPr>
          <w:p w14:paraId="154FA708" w14:textId="77777777" w:rsidR="00A02F70" w:rsidRDefault="00A02F70" w:rsidP="00C6431C">
            <w:pPr>
              <w:spacing w:line="276" w:lineRule="auto"/>
            </w:pP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tc>
        <w:tc>
          <w:tcPr>
            <w:tcW w:w="3117" w:type="dxa"/>
          </w:tcPr>
          <w:p w14:paraId="2BC7A504" w14:textId="77777777" w:rsidR="00A02F70" w:rsidRDefault="00A02F70" w:rsidP="00C6431C">
            <w:pPr>
              <w:spacing w:line="276" w:lineRule="auto"/>
            </w:pPr>
            <w:r>
              <w:t>Extra-</w:t>
            </w:r>
            <w:proofErr w:type="spellStart"/>
            <w:r>
              <w:t>poisson</w:t>
            </w:r>
            <w:proofErr w:type="spellEnd"/>
            <w:r>
              <w:t xml:space="preserve"> variance is drawn from a distribution with a width that could vary among species</w:t>
            </w:r>
          </w:p>
        </w:tc>
      </w:tr>
      <w:tr w:rsidR="00A02F70" w14:paraId="3F25FE38" w14:textId="77777777" w:rsidTr="00C6431C">
        <w:tc>
          <w:tcPr>
            <w:tcW w:w="3116" w:type="dxa"/>
          </w:tcPr>
          <w:p w14:paraId="4A096C2C" w14:textId="77777777" w:rsidR="00A02F70" w:rsidRDefault="00A02F70" w:rsidP="00C6431C">
            <w:pPr>
              <w:spacing w:line="276" w:lineRule="auto"/>
            </w:pPr>
            <w:proofErr w:type="spellStart"/>
            <w:r>
              <w:t>σ</w:t>
            </w:r>
            <w:r w:rsidRPr="000C40D1">
              <w:rPr>
                <w:vertAlign w:val="subscript"/>
              </w:rPr>
              <w:t>ε</w:t>
            </w:r>
            <w:proofErr w:type="spellEnd"/>
          </w:p>
        </w:tc>
        <w:tc>
          <w:tcPr>
            <w:tcW w:w="3117" w:type="dxa"/>
          </w:tcPr>
          <w:p w14:paraId="6687B7A3" w14:textId="77777777" w:rsidR="00A02F70" w:rsidRDefault="00A02F70" w:rsidP="00C6431C">
            <w:pPr>
              <w:spacing w:line="276" w:lineRule="auto"/>
            </w:pPr>
            <w:r>
              <w:t>Half-</w:t>
            </w:r>
            <w:proofErr w:type="gramStart"/>
            <w:r>
              <w:t>Normal(</w:t>
            </w:r>
            <w:proofErr w:type="gramEnd"/>
            <w:r>
              <w:t>0, 0.5)</w:t>
            </w:r>
          </w:p>
        </w:tc>
        <w:tc>
          <w:tcPr>
            <w:tcW w:w="3117" w:type="dxa"/>
          </w:tcPr>
          <w:p w14:paraId="7F9CD861" w14:textId="77777777" w:rsidR="00A02F70" w:rsidRDefault="00A02F70" w:rsidP="00C6431C">
            <w:pPr>
              <w:spacing w:line="276" w:lineRule="auto"/>
            </w:pPr>
            <w:r>
              <w:t>Stronger prior to keep ε closer to zero (i.e., that overdispersion doesn’t range towards infinity, rather that the fixed and random effects in the model explain most of the variation in the data)</w:t>
            </w:r>
          </w:p>
        </w:tc>
      </w:tr>
    </w:tbl>
    <w:p w14:paraId="2F24140D" w14:textId="66A3DB4A" w:rsidR="00D4790E" w:rsidRDefault="00D4790E" w:rsidP="001533A3">
      <w:pPr>
        <w:spacing w:line="480" w:lineRule="auto"/>
      </w:pPr>
    </w:p>
    <w:p w14:paraId="3720A197" w14:textId="77777777" w:rsidR="00D4790E" w:rsidRDefault="00D4790E">
      <w:r>
        <w:br w:type="page"/>
      </w:r>
    </w:p>
    <w:p w14:paraId="51C0A5C2" w14:textId="0CF8F108" w:rsidR="001533A3" w:rsidRPr="00FF00E2" w:rsidRDefault="00D4790E" w:rsidP="00A02F70">
      <w:pPr>
        <w:spacing w:line="360" w:lineRule="auto"/>
      </w:pPr>
      <w:r>
        <w:lastRenderedPageBreak/>
        <w:t>Table _: Prior distributions used for the diet choice model:</w:t>
      </w:r>
    </w:p>
    <w:tbl>
      <w:tblPr>
        <w:tblStyle w:val="TableGrid"/>
        <w:tblW w:w="0" w:type="auto"/>
        <w:tblLook w:val="04A0" w:firstRow="1" w:lastRow="0" w:firstColumn="1" w:lastColumn="0" w:noHBand="0" w:noVBand="1"/>
      </w:tblPr>
      <w:tblGrid>
        <w:gridCol w:w="3116"/>
        <w:gridCol w:w="3117"/>
        <w:gridCol w:w="3117"/>
      </w:tblGrid>
      <w:tr w:rsidR="00A02F70" w14:paraId="09CCE373" w14:textId="77777777" w:rsidTr="00C6431C">
        <w:tc>
          <w:tcPr>
            <w:tcW w:w="3116" w:type="dxa"/>
          </w:tcPr>
          <w:p w14:paraId="07C52B6B" w14:textId="77777777" w:rsidR="00A02F70" w:rsidRPr="00272FE5" w:rsidRDefault="00A02F70" w:rsidP="00C6431C">
            <w:pPr>
              <w:spacing w:line="276" w:lineRule="auto"/>
              <w:rPr>
                <w:b/>
                <w:bCs/>
              </w:rPr>
            </w:pPr>
            <w:r w:rsidRPr="00272FE5">
              <w:rPr>
                <w:b/>
                <w:bCs/>
              </w:rPr>
              <w:t>Parameter</w:t>
            </w:r>
          </w:p>
        </w:tc>
        <w:tc>
          <w:tcPr>
            <w:tcW w:w="3117" w:type="dxa"/>
          </w:tcPr>
          <w:p w14:paraId="321F65D7" w14:textId="77777777" w:rsidR="00A02F70" w:rsidRPr="00272FE5" w:rsidRDefault="00A02F70" w:rsidP="00C6431C">
            <w:pPr>
              <w:spacing w:line="276" w:lineRule="auto"/>
              <w:rPr>
                <w:b/>
                <w:bCs/>
              </w:rPr>
            </w:pPr>
            <w:r w:rsidRPr="00272FE5">
              <w:rPr>
                <w:b/>
                <w:bCs/>
              </w:rPr>
              <w:t>Prior distribution</w:t>
            </w:r>
          </w:p>
        </w:tc>
        <w:tc>
          <w:tcPr>
            <w:tcW w:w="3117" w:type="dxa"/>
          </w:tcPr>
          <w:p w14:paraId="7992A4E5" w14:textId="77777777" w:rsidR="00A02F70" w:rsidRPr="00272FE5" w:rsidRDefault="00A02F70" w:rsidP="00C6431C">
            <w:pPr>
              <w:spacing w:line="276" w:lineRule="auto"/>
              <w:rPr>
                <w:b/>
                <w:bCs/>
              </w:rPr>
            </w:pPr>
            <w:r w:rsidRPr="00272FE5">
              <w:rPr>
                <w:b/>
                <w:bCs/>
              </w:rPr>
              <w:t>Justification</w:t>
            </w:r>
          </w:p>
        </w:tc>
      </w:tr>
      <w:tr w:rsidR="00A02F70" w14:paraId="3EFDA9C4" w14:textId="77777777" w:rsidTr="00C6431C">
        <w:tc>
          <w:tcPr>
            <w:tcW w:w="3116" w:type="dxa"/>
          </w:tcPr>
          <w:p w14:paraId="143E68CE" w14:textId="77777777" w:rsidR="00A02F70" w:rsidRDefault="00A02F70" w:rsidP="00C6431C">
            <w:pPr>
              <w:spacing w:line="276" w:lineRule="auto"/>
            </w:pPr>
            <w:r>
              <w:t>β</w:t>
            </w:r>
            <w:r>
              <w:rPr>
                <w:vertAlign w:val="subscript"/>
              </w:rPr>
              <w:t>species</w:t>
            </w:r>
          </w:p>
        </w:tc>
        <w:tc>
          <w:tcPr>
            <w:tcW w:w="3117" w:type="dxa"/>
          </w:tcPr>
          <w:p w14:paraId="394758E4" w14:textId="77777777" w:rsidR="00A02F70" w:rsidRDefault="00A02F70" w:rsidP="00C6431C">
            <w:pPr>
              <w:spacing w:line="276" w:lineRule="auto"/>
            </w:pPr>
            <w:proofErr w:type="gramStart"/>
            <w:r>
              <w:t>Normal(</w:t>
            </w:r>
            <w:proofErr w:type="gramEnd"/>
            <w:r>
              <w:t>0, 2)</w:t>
            </w:r>
          </w:p>
        </w:tc>
        <w:tc>
          <w:tcPr>
            <w:tcW w:w="3117" w:type="dxa"/>
          </w:tcPr>
          <w:p w14:paraId="0129E332" w14:textId="77777777" w:rsidR="00A02F70" w:rsidRDefault="00A02F70" w:rsidP="00C6431C">
            <w:pPr>
              <w:spacing w:line="276" w:lineRule="auto"/>
            </w:pPr>
            <w:r>
              <w:t xml:space="preserve">Weakly-informative prior for species-specific differences in the probability of interacting with an invasive plant when invasive plants are at an average proportion in the plant community. </w:t>
            </w:r>
          </w:p>
        </w:tc>
      </w:tr>
      <w:tr w:rsidR="00A02F70" w14:paraId="2E46E065" w14:textId="77777777" w:rsidTr="00C6431C">
        <w:tc>
          <w:tcPr>
            <w:tcW w:w="3116" w:type="dxa"/>
          </w:tcPr>
          <w:p w14:paraId="24668B50" w14:textId="77777777" w:rsidR="00A02F70" w:rsidRDefault="00A02F70" w:rsidP="00C6431C">
            <w:pPr>
              <w:spacing w:line="276" w:lineRule="auto"/>
            </w:pPr>
            <w:r>
              <w:t>β</w:t>
            </w:r>
            <w:r>
              <w:rPr>
                <w:vertAlign w:val="subscript"/>
              </w:rPr>
              <w:t>site</w:t>
            </w:r>
          </w:p>
        </w:tc>
        <w:tc>
          <w:tcPr>
            <w:tcW w:w="3117" w:type="dxa"/>
          </w:tcPr>
          <w:p w14:paraId="0CFB4978" w14:textId="77777777" w:rsidR="00A02F70" w:rsidRDefault="00A02F70" w:rsidP="00C6431C">
            <w:pPr>
              <w:spacing w:line="276" w:lineRule="auto"/>
            </w:pPr>
            <w:proofErr w:type="gramStart"/>
            <w:r>
              <w:t>Normal(</w:t>
            </w:r>
            <w:proofErr w:type="gramEnd"/>
            <w:r>
              <w:t xml:space="preserve">0, </w:t>
            </w:r>
            <w:proofErr w:type="spellStart"/>
            <w:r>
              <w:t>σ</w:t>
            </w:r>
            <w:r>
              <w:rPr>
                <w:vertAlign w:val="subscript"/>
              </w:rPr>
              <w:t>site</w:t>
            </w:r>
            <w:proofErr w:type="spellEnd"/>
            <w:r>
              <w:t>)</w:t>
            </w:r>
          </w:p>
        </w:tc>
        <w:tc>
          <w:tcPr>
            <w:tcW w:w="3117" w:type="dxa"/>
          </w:tcPr>
          <w:p w14:paraId="1F3E260F" w14:textId="77777777" w:rsidR="00A02F70" w:rsidRDefault="00A02F70" w:rsidP="00C6431C">
            <w:pPr>
              <w:spacing w:line="276" w:lineRule="auto"/>
            </w:pPr>
            <w:proofErr w:type="gramStart"/>
            <w:r>
              <w:t>Partial-pooling</w:t>
            </w:r>
            <w:proofErr w:type="gramEnd"/>
            <w:r>
              <w:t xml:space="preserve"> of </w:t>
            </w:r>
            <w:proofErr w:type="spellStart"/>
            <w:r>
              <w:t>site</w:t>
            </w:r>
            <w:proofErr w:type="spellEnd"/>
            <w:r>
              <w:t xml:space="preserve"> effects informed by within site data and variation among sites (i.e., site treated as a random effect) </w:t>
            </w:r>
          </w:p>
        </w:tc>
      </w:tr>
      <w:tr w:rsidR="00A02F70" w14:paraId="0BBB620A" w14:textId="77777777" w:rsidTr="00C6431C">
        <w:tc>
          <w:tcPr>
            <w:tcW w:w="3116" w:type="dxa"/>
          </w:tcPr>
          <w:p w14:paraId="701B5F73" w14:textId="77777777" w:rsidR="00A02F70" w:rsidRDefault="00A02F70" w:rsidP="00C6431C">
            <w:pPr>
              <w:spacing w:line="276" w:lineRule="auto"/>
            </w:pPr>
            <w:proofErr w:type="spellStart"/>
            <w:r>
              <w:t>σ</w:t>
            </w:r>
            <w:r>
              <w:rPr>
                <w:vertAlign w:val="subscript"/>
              </w:rPr>
              <w:t>site</w:t>
            </w:r>
            <w:proofErr w:type="spellEnd"/>
          </w:p>
        </w:tc>
        <w:tc>
          <w:tcPr>
            <w:tcW w:w="3117" w:type="dxa"/>
          </w:tcPr>
          <w:p w14:paraId="6529BA08" w14:textId="77777777" w:rsidR="00A02F70" w:rsidRDefault="00A02F70" w:rsidP="00C6431C">
            <w:pPr>
              <w:spacing w:line="276" w:lineRule="auto"/>
            </w:pPr>
            <w:r>
              <w:t>Half-</w:t>
            </w:r>
            <w:proofErr w:type="gramStart"/>
            <w:r>
              <w:t>Normal(</w:t>
            </w:r>
            <w:proofErr w:type="gramEnd"/>
            <w:r>
              <w:t>0, 1)</w:t>
            </w:r>
          </w:p>
        </w:tc>
        <w:tc>
          <w:tcPr>
            <w:tcW w:w="3117" w:type="dxa"/>
          </w:tcPr>
          <w:p w14:paraId="0CD2BD78" w14:textId="77777777" w:rsidR="00A02F70" w:rsidRDefault="00A02F70" w:rsidP="00C6431C">
            <w:pPr>
              <w:spacing w:line="276" w:lineRule="auto"/>
            </w:pPr>
            <w:r>
              <w:t>Weakly-informative prior for variation among sites</w:t>
            </w:r>
          </w:p>
        </w:tc>
      </w:tr>
      <w:tr w:rsidR="00A02F70" w14:paraId="41865778" w14:textId="77777777" w:rsidTr="00C6431C">
        <w:tc>
          <w:tcPr>
            <w:tcW w:w="3116" w:type="dxa"/>
          </w:tcPr>
          <w:p w14:paraId="2EACCB03" w14:textId="77777777" w:rsidR="00A02F70" w:rsidRDefault="00A02F70" w:rsidP="00C6431C">
            <w:pPr>
              <w:spacing w:line="276" w:lineRule="auto"/>
            </w:pPr>
            <w:r>
              <w:t>β</w:t>
            </w:r>
            <w:proofErr w:type="spellStart"/>
            <w:r>
              <w:rPr>
                <w:vertAlign w:val="subscript"/>
              </w:rPr>
              <w:t>prop_invasive</w:t>
            </w:r>
            <w:proofErr w:type="spellEnd"/>
          </w:p>
        </w:tc>
        <w:tc>
          <w:tcPr>
            <w:tcW w:w="3117" w:type="dxa"/>
          </w:tcPr>
          <w:p w14:paraId="35F50077" w14:textId="77777777" w:rsidR="00A02F70" w:rsidRDefault="00A02F70" w:rsidP="00C6431C">
            <w:pPr>
              <w:spacing w:line="276" w:lineRule="auto"/>
            </w:pPr>
            <w:proofErr w:type="gramStart"/>
            <w:r>
              <w:t>Normal(</w:t>
            </w:r>
            <w:proofErr w:type="gramEnd"/>
            <w:r>
              <w:t>0, 2)</w:t>
            </w:r>
          </w:p>
        </w:tc>
        <w:tc>
          <w:tcPr>
            <w:tcW w:w="3117" w:type="dxa"/>
          </w:tcPr>
          <w:p w14:paraId="131FAEEC" w14:textId="77777777" w:rsidR="00A02F70" w:rsidRDefault="00A02F70" w:rsidP="00C6431C">
            <w:pPr>
              <w:spacing w:line="276" w:lineRule="auto"/>
            </w:pPr>
            <w:r>
              <w:t>Weakly-informative prior for species-specific effect of increasing proportion of invasive plants on the probability of interacting with an invasive plant.</w:t>
            </w:r>
          </w:p>
        </w:tc>
      </w:tr>
    </w:tbl>
    <w:p w14:paraId="14B7260C" w14:textId="5CE92BB1" w:rsidR="002109ED" w:rsidRDefault="002109ED"/>
    <w:p w14:paraId="783E0774" w14:textId="77777777" w:rsidR="002109ED" w:rsidRDefault="002109ED">
      <w:r>
        <w:br w:type="page"/>
      </w:r>
    </w:p>
    <w:p w14:paraId="077CFDC2" w14:textId="77777777" w:rsidR="002109ED" w:rsidRDefault="002109ED" w:rsidP="002109ED">
      <w:pPr>
        <w:spacing w:after="0" w:line="276" w:lineRule="auto"/>
      </w:pPr>
      <w:r>
        <w:lastRenderedPageBreak/>
        <w:t xml:space="preserve">Supplemental Figure (?): </w:t>
      </w:r>
    </w:p>
    <w:p w14:paraId="611FC2CE" w14:textId="77777777" w:rsidR="002109ED" w:rsidRDefault="002109ED" w:rsidP="002109ED">
      <w:pPr>
        <w:pBdr>
          <w:bottom w:val="double" w:sz="6" w:space="1" w:color="auto"/>
        </w:pBdr>
      </w:pPr>
    </w:p>
    <w:p w14:paraId="1A81560B" w14:textId="77777777" w:rsidR="002109ED" w:rsidRDefault="002109ED" w:rsidP="002109ED">
      <w:r>
        <w:t>a)</w:t>
      </w:r>
    </w:p>
    <w:p w14:paraId="6ECEAB7A" w14:textId="77777777" w:rsidR="002109ED" w:rsidRPr="007B1912" w:rsidRDefault="002109ED" w:rsidP="002109ED">
      <w:r w:rsidRPr="00BD0A65">
        <w:rPr>
          <w:b/>
          <w:bCs/>
        </w:rPr>
        <w:t>Phenology model:</w:t>
      </w:r>
      <w:r>
        <w:t xml:space="preserve"> for observation </w:t>
      </w:r>
      <w:proofErr w:type="spellStart"/>
      <w:r>
        <w:rPr>
          <w:i/>
          <w:iCs/>
        </w:rPr>
        <w:t>i</w:t>
      </w:r>
      <w:proofErr w:type="spellEnd"/>
      <w:r>
        <w:t>, where y[</w:t>
      </w:r>
      <w:proofErr w:type="spellStart"/>
      <w:r>
        <w:t>i</w:t>
      </w:r>
      <w:proofErr w:type="spellEnd"/>
      <w:r>
        <w:t>] is an integer count of a species on some given survey:</w:t>
      </w:r>
    </w:p>
    <w:p w14:paraId="09954C1A" w14:textId="5314522A" w:rsidR="002109ED" w:rsidRDefault="002109ED" w:rsidP="002109ED">
      <w:r>
        <w:t>y[</w:t>
      </w:r>
      <w:proofErr w:type="spellStart"/>
      <w:r>
        <w:t>i</w:t>
      </w:r>
      <w:proofErr w:type="spellEnd"/>
      <w:r>
        <w:t xml:space="preserve">] ~ </w:t>
      </w:r>
      <w:r w:rsidR="00BA4F93">
        <w:t>P</w:t>
      </w:r>
      <w:r>
        <w:t>oisson(lambda[</w:t>
      </w:r>
      <w:proofErr w:type="spellStart"/>
      <w:r>
        <w:t>i</w:t>
      </w:r>
      <w:proofErr w:type="spellEnd"/>
      <w:r>
        <w:t>])</w:t>
      </w:r>
    </w:p>
    <w:p w14:paraId="3F9540C3" w14:textId="77777777" w:rsidR="002109ED" w:rsidRDefault="002109ED" w:rsidP="002109ED">
      <w:r>
        <w:t>log(lambda[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r>
        <w:rPr>
          <w:vertAlign w:val="subscript"/>
        </w:rPr>
        <w:t>year</w:t>
      </w:r>
      <w:r>
        <w:t>[year[</w:t>
      </w:r>
      <w:proofErr w:type="spellStart"/>
      <w:r>
        <w:t>i</w:t>
      </w:r>
      <w:proofErr w:type="spellEnd"/>
      <w:r>
        <w:t>]] + β</w:t>
      </w:r>
      <w:r>
        <w:rPr>
          <w:vertAlign w:val="subscript"/>
        </w:rPr>
        <w:t>date</w:t>
      </w:r>
      <w:r>
        <w:t>[species[</w:t>
      </w:r>
      <w:proofErr w:type="spellStart"/>
      <w:r>
        <w:t>i</w:t>
      </w:r>
      <w:proofErr w:type="spellEnd"/>
      <w:r>
        <w:t>]] * date[</w:t>
      </w:r>
      <w:proofErr w:type="spellStart"/>
      <w:r>
        <w:t>i</w:t>
      </w:r>
      <w:proofErr w:type="spellEnd"/>
      <w:r>
        <w:t>] + β</w:t>
      </w:r>
      <w:r>
        <w:rPr>
          <w:vertAlign w:val="subscript"/>
        </w:rPr>
        <w:t>date</w:t>
      </w:r>
      <w:r>
        <w:rPr>
          <w:vertAlign w:val="superscript"/>
        </w:rPr>
        <w:t>2</w:t>
      </w:r>
      <w:r>
        <w:t xml:space="preserve"> [[species[</w:t>
      </w:r>
      <w:proofErr w:type="spellStart"/>
      <w:r>
        <w:t>i</w:t>
      </w:r>
      <w:proofErr w:type="spellEnd"/>
      <w:r>
        <w:t>]]] * date</w:t>
      </w:r>
      <w:r>
        <w:rPr>
          <w:vertAlign w:val="superscript"/>
        </w:rPr>
        <w:t>2</w:t>
      </w:r>
      <w:r>
        <w:t>[</w:t>
      </w:r>
      <w:proofErr w:type="spellStart"/>
      <w:r>
        <w:t>i</w:t>
      </w:r>
      <w:proofErr w:type="spellEnd"/>
      <w:r>
        <w:t>]</w:t>
      </w:r>
      <w:r>
        <w:rPr>
          <w:vertAlign w:val="superscript"/>
        </w:rPr>
        <w:t xml:space="preserve"> </w:t>
      </w:r>
      <w:r>
        <w:t>+ ε[</w:t>
      </w:r>
      <w:proofErr w:type="spellStart"/>
      <w:r>
        <w:t>i</w:t>
      </w:r>
      <w:proofErr w:type="spellEnd"/>
      <w:r>
        <w:t>]</w:t>
      </w:r>
    </w:p>
    <w:p w14:paraId="5BE23EF9"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1196B0E6" w14:textId="77777777" w:rsidR="002109ED" w:rsidRDefault="002109ED" w:rsidP="002109ED">
      <w:pPr>
        <w:pBdr>
          <w:bottom w:val="double" w:sz="6" w:space="1" w:color="auto"/>
        </w:pBdr>
      </w:pPr>
      <w:r>
        <w:t>ε[</w:t>
      </w:r>
      <w:proofErr w:type="spellStart"/>
      <w:r>
        <w:t>i</w:t>
      </w:r>
      <w:proofErr w:type="spellEnd"/>
      <w:r>
        <w:t>]</w:t>
      </w:r>
      <w:r>
        <w:rPr>
          <w:vertAlign w:val="subscript"/>
        </w:rPr>
        <w:t xml:space="preserve"> </w:t>
      </w:r>
      <w:r>
        <w:t xml:space="preserve">~ </w:t>
      </w:r>
      <w:proofErr w:type="gramStart"/>
      <w:r>
        <w:t>Normal(</w:t>
      </w:r>
      <w:proofErr w:type="gramEnd"/>
      <w:r>
        <w:t xml:space="preserve">0, </w:t>
      </w:r>
      <w:proofErr w:type="spellStart"/>
      <w:r>
        <w:t>σ</w:t>
      </w:r>
      <w:r w:rsidRPr="000C40D1">
        <w:rPr>
          <w:vertAlign w:val="subscript"/>
        </w:rPr>
        <w:t>ε</w:t>
      </w:r>
      <w:proofErr w:type="spellEnd"/>
      <w:r>
        <w:t>[species[</w:t>
      </w:r>
      <w:proofErr w:type="spellStart"/>
      <w:r>
        <w:t>i</w:t>
      </w:r>
      <w:proofErr w:type="spellEnd"/>
      <w:r>
        <w:t>]])</w:t>
      </w:r>
    </w:p>
    <w:p w14:paraId="5D0D243F" w14:textId="77777777" w:rsidR="002109ED" w:rsidRDefault="002109ED" w:rsidP="002109ED">
      <w:pPr>
        <w:pBdr>
          <w:bottom w:val="double" w:sz="6" w:space="1" w:color="auto"/>
        </w:pBdr>
      </w:pPr>
    </w:p>
    <w:p w14:paraId="5C3463AB" w14:textId="77777777" w:rsidR="002109ED" w:rsidRDefault="002109ED" w:rsidP="002109ED">
      <w:r>
        <w:t>b)</w:t>
      </w:r>
    </w:p>
    <w:p w14:paraId="60E08EB4" w14:textId="77777777" w:rsidR="002109ED" w:rsidRPr="007B1912" w:rsidRDefault="002109ED" w:rsidP="002109ED">
      <w:r w:rsidRPr="00BD0A65">
        <w:rPr>
          <w:b/>
          <w:bCs/>
        </w:rPr>
        <w:t>Diet choice model:</w:t>
      </w:r>
      <w:r>
        <w:t xml:space="preserve"> for observation </w:t>
      </w:r>
      <w:proofErr w:type="spellStart"/>
      <w:r>
        <w:rPr>
          <w:i/>
          <w:iCs/>
        </w:rPr>
        <w:t>i</w:t>
      </w:r>
      <w:proofErr w:type="spellEnd"/>
      <w:r w:rsidRPr="002A3180">
        <w:t xml:space="preserve"> </w:t>
      </w:r>
      <w:r>
        <w:t>where y[</w:t>
      </w:r>
      <w:proofErr w:type="spellStart"/>
      <w:r>
        <w:t>i</w:t>
      </w:r>
      <w:proofErr w:type="spellEnd"/>
      <w:r>
        <w:t>] is a binary outcome of whether a bumble bee interacted with an invasive plant y = 1 or not y = 0:</w:t>
      </w:r>
    </w:p>
    <w:p w14:paraId="21CF8BB3" w14:textId="77777777" w:rsidR="002109ED" w:rsidRDefault="002109ED" w:rsidP="002109ED">
      <w:r>
        <w:t>y[</w:t>
      </w:r>
      <w:proofErr w:type="spellStart"/>
      <w:r>
        <w:t>i</w:t>
      </w:r>
      <w:proofErr w:type="spellEnd"/>
      <w:r>
        <w:t>] ~ Bernoulli(theta[</w:t>
      </w:r>
      <w:proofErr w:type="spellStart"/>
      <w:r>
        <w:t>i</w:t>
      </w:r>
      <w:proofErr w:type="spellEnd"/>
      <w:r>
        <w:t>])</w:t>
      </w:r>
    </w:p>
    <w:p w14:paraId="322F129E" w14:textId="77777777" w:rsidR="002109ED" w:rsidRDefault="002109ED" w:rsidP="002109ED">
      <w:r>
        <w:t>logit(theta[</w:t>
      </w:r>
      <w:proofErr w:type="spellStart"/>
      <w:r>
        <w:t>i</w:t>
      </w:r>
      <w:proofErr w:type="spellEnd"/>
      <w:proofErr w:type="gramStart"/>
      <w:r>
        <w:t>])</w:t>
      </w:r>
      <w:r>
        <w:rPr>
          <w:vertAlign w:val="subscript"/>
        </w:rPr>
        <w:t xml:space="preserve"> </w:t>
      </w:r>
      <w:r>
        <w:t xml:space="preserve"> =</w:t>
      </w:r>
      <w:proofErr w:type="gramEnd"/>
      <w:r>
        <w:t xml:space="preserve"> β</w:t>
      </w:r>
      <w:r>
        <w:rPr>
          <w:vertAlign w:val="subscript"/>
        </w:rPr>
        <w:t>species</w:t>
      </w:r>
      <w:r>
        <w:t>[species[</w:t>
      </w:r>
      <w:proofErr w:type="spellStart"/>
      <w:r>
        <w:t>i</w:t>
      </w:r>
      <w:proofErr w:type="spellEnd"/>
      <w:r>
        <w:t>]] + β</w:t>
      </w:r>
      <w:r>
        <w:rPr>
          <w:vertAlign w:val="subscript"/>
        </w:rPr>
        <w:t>site</w:t>
      </w:r>
      <w:r>
        <w:t>[site[</w:t>
      </w:r>
      <w:proofErr w:type="spellStart"/>
      <w:r>
        <w:t>i</w:t>
      </w:r>
      <w:proofErr w:type="spellEnd"/>
      <w:r>
        <w:t>]] + β</w:t>
      </w:r>
      <w:proofErr w:type="spellStart"/>
      <w:r>
        <w:rPr>
          <w:vertAlign w:val="subscript"/>
        </w:rPr>
        <w:t>prop_invasive</w:t>
      </w:r>
      <w:proofErr w:type="spellEnd"/>
      <w:r>
        <w:t>[species[</w:t>
      </w:r>
      <w:proofErr w:type="spellStart"/>
      <w:r>
        <w:t>i</w:t>
      </w:r>
      <w:proofErr w:type="spellEnd"/>
      <w:r>
        <w:t>]] * prop. invasive[</w:t>
      </w:r>
      <w:proofErr w:type="spellStart"/>
      <w:r>
        <w:t>i</w:t>
      </w:r>
      <w:proofErr w:type="spellEnd"/>
      <w:r>
        <w:t xml:space="preserve">] </w:t>
      </w:r>
    </w:p>
    <w:p w14:paraId="52EA00E7" w14:textId="77777777" w:rsidR="002109ED" w:rsidRDefault="002109ED" w:rsidP="002109ED">
      <w:r>
        <w:t>β</w:t>
      </w:r>
      <w:r>
        <w:rPr>
          <w:vertAlign w:val="subscript"/>
        </w:rPr>
        <w:t>site</w:t>
      </w:r>
      <w:r>
        <w:t>[site[</w:t>
      </w:r>
      <w:proofErr w:type="spellStart"/>
      <w:r>
        <w:t>i</w:t>
      </w:r>
      <w:proofErr w:type="spellEnd"/>
      <w:r>
        <w:t xml:space="preserve">]] ~ </w:t>
      </w:r>
      <w:proofErr w:type="gramStart"/>
      <w:r>
        <w:t>Normal(</w:t>
      </w:r>
      <w:proofErr w:type="gramEnd"/>
      <w:r>
        <w:t xml:space="preserve">0, </w:t>
      </w:r>
      <w:proofErr w:type="spellStart"/>
      <w:r>
        <w:t>σ</w:t>
      </w:r>
      <w:r>
        <w:rPr>
          <w:vertAlign w:val="subscript"/>
        </w:rPr>
        <w:t>site</w:t>
      </w:r>
      <w:proofErr w:type="spellEnd"/>
      <w:r>
        <w:t>)</w:t>
      </w:r>
    </w:p>
    <w:p w14:paraId="31B3E1C6" w14:textId="77777777" w:rsidR="00102CAF" w:rsidRDefault="00102CAF"/>
    <w:p w14:paraId="2733A459" w14:textId="561AE4F7" w:rsidR="007C654C" w:rsidRDefault="007C654C" w:rsidP="007C654C">
      <w:pPr>
        <w:pStyle w:val="ListParagraph"/>
        <w:numPr>
          <w:ilvl w:val="0"/>
          <w:numId w:val="1"/>
        </w:numPr>
      </w:pPr>
      <w:r>
        <w:rPr>
          <w:noProof/>
        </w:rPr>
        <w:lastRenderedPageBreak/>
        <w:drawing>
          <wp:inline distT="0" distB="0" distL="0" distR="0" wp14:anchorId="50096705" wp14:editId="0E69886E">
            <wp:extent cx="5412895" cy="3657600"/>
            <wp:effectExtent l="0" t="0" r="0" b="0"/>
            <wp:docPr id="5646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645" name="Picture 1" descr="A screenshot of a computer&#10;&#10;Description automatically generated"/>
                    <pic:cNvPicPr/>
                  </pic:nvPicPr>
                  <pic:blipFill rotWithShape="1">
                    <a:blip r:embed="rId18"/>
                    <a:srcRect l="40134" t="19978" r="1259" b="9619"/>
                    <a:stretch/>
                  </pic:blipFill>
                  <pic:spPr bwMode="auto">
                    <a:xfrm>
                      <a:off x="0" y="0"/>
                      <a:ext cx="5424631" cy="3665530"/>
                    </a:xfrm>
                    <a:prstGeom prst="rect">
                      <a:avLst/>
                    </a:prstGeom>
                    <a:ln>
                      <a:noFill/>
                    </a:ln>
                    <a:extLst>
                      <a:ext uri="{53640926-AAD7-44D8-BBD7-CCE9431645EC}">
                        <a14:shadowObscured xmlns:a14="http://schemas.microsoft.com/office/drawing/2010/main"/>
                      </a:ext>
                    </a:extLst>
                  </pic:spPr>
                </pic:pic>
              </a:graphicData>
            </a:graphic>
          </wp:inline>
        </w:drawing>
      </w:r>
    </w:p>
    <w:p w14:paraId="0334B830" w14:textId="77777777" w:rsidR="007C654C" w:rsidRDefault="007C654C" w:rsidP="007C654C">
      <w:pPr>
        <w:pStyle w:val="ListParagraph"/>
        <w:numPr>
          <w:ilvl w:val="0"/>
          <w:numId w:val="1"/>
        </w:numPr>
      </w:pPr>
      <w:r>
        <w:rPr>
          <w:noProof/>
        </w:rPr>
        <w:drawing>
          <wp:inline distT="0" distB="0" distL="0" distR="0" wp14:anchorId="15B50D25" wp14:editId="0E38876C">
            <wp:extent cx="5383033" cy="2865694"/>
            <wp:effectExtent l="0" t="0" r="8255" b="0"/>
            <wp:docPr id="99041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140" name="Picture 1" descr="A screenshot of a computer&#10;&#10;Description automatically generated"/>
                    <pic:cNvPicPr/>
                  </pic:nvPicPr>
                  <pic:blipFill rotWithShape="1">
                    <a:blip r:embed="rId19"/>
                    <a:srcRect l="27960" t="23070" r="1919" b="10567"/>
                    <a:stretch/>
                  </pic:blipFill>
                  <pic:spPr bwMode="auto">
                    <a:xfrm>
                      <a:off x="0" y="0"/>
                      <a:ext cx="5404138" cy="2876929"/>
                    </a:xfrm>
                    <a:prstGeom prst="rect">
                      <a:avLst/>
                    </a:prstGeom>
                    <a:ln>
                      <a:noFill/>
                    </a:ln>
                    <a:extLst>
                      <a:ext uri="{53640926-AAD7-44D8-BBD7-CCE9431645EC}">
                        <a14:shadowObscured xmlns:a14="http://schemas.microsoft.com/office/drawing/2010/main"/>
                      </a:ext>
                    </a:extLst>
                  </pic:spPr>
                </pic:pic>
              </a:graphicData>
            </a:graphic>
          </wp:inline>
        </w:drawing>
      </w:r>
    </w:p>
    <w:p w14:paraId="188AB25A" w14:textId="77777777" w:rsidR="007C654C" w:rsidRDefault="007C654C" w:rsidP="007C654C">
      <w:pPr>
        <w:pStyle w:val="ListParagraph"/>
        <w:numPr>
          <w:ilvl w:val="0"/>
          <w:numId w:val="1"/>
        </w:numPr>
      </w:pPr>
      <w:r>
        <w:rPr>
          <w:noProof/>
        </w:rPr>
        <w:lastRenderedPageBreak/>
        <w:drawing>
          <wp:inline distT="0" distB="0" distL="0" distR="0" wp14:anchorId="10E40B9B" wp14:editId="776F7E3E">
            <wp:extent cx="4723075" cy="3071208"/>
            <wp:effectExtent l="0" t="0" r="1905" b="0"/>
            <wp:docPr id="9188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127" name="Picture 1" descr="A screenshot of a computer&#10;&#10;Description automatically generated"/>
                    <pic:cNvPicPr/>
                  </pic:nvPicPr>
                  <pic:blipFill rotWithShape="1">
                    <a:blip r:embed="rId20"/>
                    <a:srcRect l="52335" t="29252" r="2187" b="18175"/>
                    <a:stretch/>
                  </pic:blipFill>
                  <pic:spPr bwMode="auto">
                    <a:xfrm>
                      <a:off x="0" y="0"/>
                      <a:ext cx="4739393" cy="3081819"/>
                    </a:xfrm>
                    <a:prstGeom prst="rect">
                      <a:avLst/>
                    </a:prstGeom>
                    <a:ln>
                      <a:noFill/>
                    </a:ln>
                    <a:extLst>
                      <a:ext uri="{53640926-AAD7-44D8-BBD7-CCE9431645EC}">
                        <a14:shadowObscured xmlns:a14="http://schemas.microsoft.com/office/drawing/2010/main"/>
                      </a:ext>
                    </a:extLst>
                  </pic:spPr>
                </pic:pic>
              </a:graphicData>
            </a:graphic>
          </wp:inline>
        </w:drawing>
      </w:r>
    </w:p>
    <w:p w14:paraId="1BE8E0EB" w14:textId="77777777" w:rsidR="007C654C" w:rsidRDefault="007C654C" w:rsidP="007C654C">
      <w:pPr>
        <w:pStyle w:val="ListParagraph"/>
        <w:numPr>
          <w:ilvl w:val="0"/>
          <w:numId w:val="1"/>
        </w:numPr>
      </w:pPr>
      <w:r>
        <w:rPr>
          <w:noProof/>
        </w:rPr>
        <w:drawing>
          <wp:inline distT="0" distB="0" distL="0" distR="0" wp14:anchorId="1EC2E184" wp14:editId="14A07266">
            <wp:extent cx="4738977" cy="2992009"/>
            <wp:effectExtent l="0" t="0" r="5080" b="0"/>
            <wp:docPr id="188795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7326" name="Picture 1" descr="A screenshot of a computer&#10;&#10;Description automatically generated"/>
                    <pic:cNvPicPr/>
                  </pic:nvPicPr>
                  <pic:blipFill rotWithShape="1">
                    <a:blip r:embed="rId21"/>
                    <a:srcRect l="52296" t="29547" r="2187" b="19363"/>
                    <a:stretch/>
                  </pic:blipFill>
                  <pic:spPr bwMode="auto">
                    <a:xfrm>
                      <a:off x="0" y="0"/>
                      <a:ext cx="4764076" cy="3007856"/>
                    </a:xfrm>
                    <a:prstGeom prst="rect">
                      <a:avLst/>
                    </a:prstGeom>
                    <a:ln>
                      <a:noFill/>
                    </a:ln>
                    <a:extLst>
                      <a:ext uri="{53640926-AAD7-44D8-BBD7-CCE9431645EC}">
                        <a14:shadowObscured xmlns:a14="http://schemas.microsoft.com/office/drawing/2010/main"/>
                      </a:ext>
                    </a:extLst>
                  </pic:spPr>
                </pic:pic>
              </a:graphicData>
            </a:graphic>
          </wp:inline>
        </w:drawing>
      </w:r>
    </w:p>
    <w:p w14:paraId="1CCE3AF1" w14:textId="7123C943" w:rsidR="007C654C" w:rsidRDefault="007C654C" w:rsidP="007C654C">
      <w:r w:rsidRPr="007C654C">
        <w:rPr>
          <w:b/>
          <w:bCs/>
        </w:rPr>
        <w:t>Supplemental Figure _: Phenology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mean count per survey (red uncertainty bands) in relation to the true mean count per survey (black dots) (c); and reasonable estimates of the maximum count per survey (red uncertainty bands) in relation to the true maximum count per survey (black dots) (d).</w:t>
      </w:r>
    </w:p>
    <w:p w14:paraId="4553AEA3" w14:textId="37EFC5FD" w:rsidR="007C654C" w:rsidRDefault="007C654C" w:rsidP="007C654C">
      <w:r>
        <w:br w:type="page"/>
      </w:r>
    </w:p>
    <w:p w14:paraId="12A07028" w14:textId="4208BB84" w:rsidR="007C654C" w:rsidRDefault="00B55C82" w:rsidP="007C654C">
      <w:pPr>
        <w:pStyle w:val="ListParagraph"/>
        <w:numPr>
          <w:ilvl w:val="0"/>
          <w:numId w:val="2"/>
        </w:numPr>
      </w:pPr>
      <w:r>
        <w:rPr>
          <w:noProof/>
        </w:rPr>
        <w:lastRenderedPageBreak/>
        <w:drawing>
          <wp:inline distT="0" distB="0" distL="0" distR="0" wp14:anchorId="640E8B65" wp14:editId="5A728227">
            <wp:extent cx="5064981" cy="3855235"/>
            <wp:effectExtent l="0" t="0" r="2540" b="0"/>
            <wp:docPr id="16580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20" name="Picture 1" descr="A screenshot of a computer&#10;&#10;Description automatically generated"/>
                    <pic:cNvPicPr/>
                  </pic:nvPicPr>
                  <pic:blipFill rotWithShape="1">
                    <a:blip r:embed="rId32"/>
                    <a:srcRect l="47893" t="20929" r="1135" b="10097"/>
                    <a:stretch/>
                  </pic:blipFill>
                  <pic:spPr bwMode="auto">
                    <a:xfrm>
                      <a:off x="0" y="0"/>
                      <a:ext cx="5071858" cy="3860470"/>
                    </a:xfrm>
                    <a:prstGeom prst="rect">
                      <a:avLst/>
                    </a:prstGeom>
                    <a:ln>
                      <a:noFill/>
                    </a:ln>
                    <a:extLst>
                      <a:ext uri="{53640926-AAD7-44D8-BBD7-CCE9431645EC}">
                        <a14:shadowObscured xmlns:a14="http://schemas.microsoft.com/office/drawing/2010/main"/>
                      </a:ext>
                    </a:extLst>
                  </pic:spPr>
                </pic:pic>
              </a:graphicData>
            </a:graphic>
          </wp:inline>
        </w:drawing>
      </w:r>
    </w:p>
    <w:p w14:paraId="2FFB7737" w14:textId="2FEB84DC" w:rsidR="007C654C" w:rsidRDefault="00B55C82" w:rsidP="007C654C">
      <w:pPr>
        <w:pStyle w:val="ListParagraph"/>
        <w:numPr>
          <w:ilvl w:val="0"/>
          <w:numId w:val="2"/>
        </w:numPr>
      </w:pPr>
      <w:r>
        <w:rPr>
          <w:noProof/>
        </w:rPr>
        <w:drawing>
          <wp:inline distT="0" distB="0" distL="0" distR="0" wp14:anchorId="7954A730" wp14:editId="5A7761D0">
            <wp:extent cx="5017273" cy="3775930"/>
            <wp:effectExtent l="0" t="0" r="0" b="0"/>
            <wp:docPr id="66919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1036" name="Picture 1" descr="A screenshot of a computer&#10;&#10;Description automatically generated"/>
                    <pic:cNvPicPr/>
                  </pic:nvPicPr>
                  <pic:blipFill rotWithShape="1">
                    <a:blip r:embed="rId33"/>
                    <a:srcRect l="47625" t="22833" r="1524" b="9134"/>
                    <a:stretch/>
                  </pic:blipFill>
                  <pic:spPr bwMode="auto">
                    <a:xfrm>
                      <a:off x="0" y="0"/>
                      <a:ext cx="5032900" cy="3787691"/>
                    </a:xfrm>
                    <a:prstGeom prst="rect">
                      <a:avLst/>
                    </a:prstGeom>
                    <a:ln>
                      <a:noFill/>
                    </a:ln>
                    <a:extLst>
                      <a:ext uri="{53640926-AAD7-44D8-BBD7-CCE9431645EC}">
                        <a14:shadowObscured xmlns:a14="http://schemas.microsoft.com/office/drawing/2010/main"/>
                      </a:ext>
                    </a:extLst>
                  </pic:spPr>
                </pic:pic>
              </a:graphicData>
            </a:graphic>
          </wp:inline>
        </w:drawing>
      </w:r>
    </w:p>
    <w:p w14:paraId="2AE50981" w14:textId="2EE59A05" w:rsidR="007C654C" w:rsidRDefault="00B55C82" w:rsidP="007C654C">
      <w:pPr>
        <w:pStyle w:val="ListParagraph"/>
        <w:numPr>
          <w:ilvl w:val="0"/>
          <w:numId w:val="2"/>
        </w:numPr>
      </w:pPr>
      <w:r>
        <w:rPr>
          <w:noProof/>
        </w:rPr>
        <w:lastRenderedPageBreak/>
        <w:drawing>
          <wp:inline distT="0" distB="0" distL="0" distR="0" wp14:anchorId="3952818A" wp14:editId="1A3D2F64">
            <wp:extent cx="4325179" cy="2713990"/>
            <wp:effectExtent l="0" t="0" r="0" b="0"/>
            <wp:docPr id="57557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3580" name="Picture 1" descr="A screenshot of a computer&#10;&#10;Description automatically generated"/>
                    <pic:cNvPicPr/>
                  </pic:nvPicPr>
                  <pic:blipFill rotWithShape="1">
                    <a:blip r:embed="rId34"/>
                    <a:srcRect l="52228" t="29253" r="1924" b="19603"/>
                    <a:stretch/>
                  </pic:blipFill>
                  <pic:spPr bwMode="auto">
                    <a:xfrm>
                      <a:off x="0" y="0"/>
                      <a:ext cx="4346738" cy="2727518"/>
                    </a:xfrm>
                    <a:prstGeom prst="rect">
                      <a:avLst/>
                    </a:prstGeom>
                    <a:ln>
                      <a:noFill/>
                    </a:ln>
                    <a:extLst>
                      <a:ext uri="{53640926-AAD7-44D8-BBD7-CCE9431645EC}">
                        <a14:shadowObscured xmlns:a14="http://schemas.microsoft.com/office/drawing/2010/main"/>
                      </a:ext>
                    </a:extLst>
                  </pic:spPr>
                </pic:pic>
              </a:graphicData>
            </a:graphic>
          </wp:inline>
        </w:drawing>
      </w:r>
    </w:p>
    <w:p w14:paraId="71B3751B" w14:textId="1E227FFD" w:rsidR="00437EBA" w:rsidRDefault="007C654C">
      <w:r w:rsidRPr="007C654C">
        <w:rPr>
          <w:b/>
          <w:bCs/>
        </w:rPr>
        <w:t xml:space="preserve">Supplemental Figure _: </w:t>
      </w:r>
      <w:r>
        <w:rPr>
          <w:b/>
          <w:bCs/>
        </w:rPr>
        <w:t>Diet choice</w:t>
      </w:r>
      <w:r w:rsidRPr="007C654C">
        <w:rPr>
          <w:b/>
          <w:bCs/>
        </w:rPr>
        <w:t xml:space="preserve"> model diagnostics.</w:t>
      </w:r>
      <w:r>
        <w:rPr>
          <w:b/>
          <w:bCs/>
        </w:rPr>
        <w:t xml:space="preserve"> </w:t>
      </w:r>
      <w:proofErr w:type="spellStart"/>
      <w:r>
        <w:t>Traceplots</w:t>
      </w:r>
      <w:proofErr w:type="spellEnd"/>
      <w:r>
        <w:t xml:space="preserve"> illustrate strong mixing of chains (a). Pairs plots lacking divergent transitions illustrate efficient searching of the full posterior distribution (b). Visual posterior predictive checks for goodness-of-fit indicate that the fitted model provides reasonable estimates of the number of interactions with invasive plants (red uncertainty bands) in relation to the true number of interactions with invasive plants (black dots) (c).</w:t>
      </w:r>
    </w:p>
    <w:p w14:paraId="2C94D704" w14:textId="77777777" w:rsidR="00437EBA" w:rsidRDefault="00437EBA">
      <w:r>
        <w:br w:type="page"/>
      </w:r>
    </w:p>
    <w:p w14:paraId="1E00C216" w14:textId="47581BF1" w:rsidR="00437EBA" w:rsidRDefault="009F05BD">
      <w:r>
        <w:rPr>
          <w:noProof/>
        </w:rPr>
        <w:lastRenderedPageBreak/>
        <w:drawing>
          <wp:inline distT="0" distB="0" distL="0" distR="0" wp14:anchorId="1A34D993" wp14:editId="349A969E">
            <wp:extent cx="4874150" cy="6349488"/>
            <wp:effectExtent l="0" t="0" r="3175" b="0"/>
            <wp:docPr id="892287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7222" name="Picture 1" descr="A screenshot of a computer&#10;&#10;Description automatically generated"/>
                    <pic:cNvPicPr/>
                  </pic:nvPicPr>
                  <pic:blipFill rotWithShape="1">
                    <a:blip r:embed="rId35"/>
                    <a:srcRect l="58060" t="20694" r="12765" b="11739"/>
                    <a:stretch/>
                  </pic:blipFill>
                  <pic:spPr bwMode="auto">
                    <a:xfrm>
                      <a:off x="0" y="0"/>
                      <a:ext cx="4879640" cy="6356639"/>
                    </a:xfrm>
                    <a:prstGeom prst="rect">
                      <a:avLst/>
                    </a:prstGeom>
                    <a:ln>
                      <a:noFill/>
                    </a:ln>
                    <a:extLst>
                      <a:ext uri="{53640926-AAD7-44D8-BBD7-CCE9431645EC}">
                        <a14:shadowObscured xmlns:a14="http://schemas.microsoft.com/office/drawing/2010/main"/>
                      </a:ext>
                    </a:extLst>
                  </pic:spPr>
                </pic:pic>
              </a:graphicData>
            </a:graphic>
          </wp:inline>
        </w:drawing>
      </w:r>
    </w:p>
    <w:p w14:paraId="5FB86ED2" w14:textId="458CF8BC" w:rsidR="009F05BD" w:rsidRPr="009F05BD" w:rsidRDefault="009F05BD">
      <w:commentRangeStart w:id="144"/>
      <w:r w:rsidRPr="009F05BD">
        <w:t>Diet choice model parameter estimates.</w:t>
      </w:r>
      <w:commentRangeEnd w:id="144"/>
      <w:r w:rsidRPr="009F05BD">
        <w:rPr>
          <w:rStyle w:val="CommentReference"/>
          <w:rFonts w:eastAsia="Cambria" w:cs="Times New Roman"/>
          <w:kern w:val="0"/>
          <w:sz w:val="22"/>
          <w:szCs w:val="22"/>
          <w14:ligatures w14:val="none"/>
        </w:rPr>
        <w:commentReference w:id="144"/>
      </w:r>
    </w:p>
    <w:p w14:paraId="624E6069" w14:textId="77777777" w:rsidR="009F05BD" w:rsidRDefault="009F05BD"/>
    <w:p w14:paraId="2886CB67" w14:textId="03554E8E" w:rsidR="009F05BD" w:rsidRDefault="009F05BD">
      <w:r>
        <w:rPr>
          <w:noProof/>
        </w:rPr>
        <w:lastRenderedPageBreak/>
        <w:drawing>
          <wp:inline distT="0" distB="0" distL="0" distR="0" wp14:anchorId="7AB35135" wp14:editId="22CC5BE1">
            <wp:extent cx="5513560" cy="7768994"/>
            <wp:effectExtent l="0" t="0" r="0" b="3810"/>
            <wp:docPr id="26831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6881" name="Picture 1" descr="A screenshot of a computer&#10;&#10;Description automatically generated"/>
                    <pic:cNvPicPr/>
                  </pic:nvPicPr>
                  <pic:blipFill rotWithShape="1">
                    <a:blip r:embed="rId36"/>
                    <a:srcRect l="57426" t="20586" r="14234" b="8422"/>
                    <a:stretch/>
                  </pic:blipFill>
                  <pic:spPr bwMode="auto">
                    <a:xfrm>
                      <a:off x="0" y="0"/>
                      <a:ext cx="5532647" cy="7795888"/>
                    </a:xfrm>
                    <a:prstGeom prst="rect">
                      <a:avLst/>
                    </a:prstGeom>
                    <a:ln>
                      <a:noFill/>
                    </a:ln>
                    <a:extLst>
                      <a:ext uri="{53640926-AAD7-44D8-BBD7-CCE9431645EC}">
                        <a14:shadowObscured xmlns:a14="http://schemas.microsoft.com/office/drawing/2010/main"/>
                      </a:ext>
                    </a:extLst>
                  </pic:spPr>
                </pic:pic>
              </a:graphicData>
            </a:graphic>
          </wp:inline>
        </w:drawing>
      </w:r>
    </w:p>
    <w:p w14:paraId="67E98605" w14:textId="0B90E2CC" w:rsidR="009F05BD" w:rsidRPr="009F05BD" w:rsidRDefault="009F05BD" w:rsidP="009F05BD">
      <w:r>
        <w:t>Phenology</w:t>
      </w:r>
      <w:r w:rsidRPr="009F05BD">
        <w:t xml:space="preserve"> parameter </w:t>
      </w:r>
      <w:commentRangeStart w:id="145"/>
      <w:commentRangeStart w:id="146"/>
      <w:r w:rsidRPr="009F05BD">
        <w:t>estimates</w:t>
      </w:r>
      <w:r>
        <w:t xml:space="preserve"> (set 1)</w:t>
      </w:r>
      <w:r w:rsidRPr="009F05BD">
        <w:t>.</w:t>
      </w:r>
      <w:commentRangeEnd w:id="145"/>
      <w:r>
        <w:rPr>
          <w:rStyle w:val="CommentReference"/>
          <w:rFonts w:ascii="Times New Roman" w:eastAsia="Cambria" w:hAnsi="Times New Roman" w:cs="Times New Roman"/>
          <w:kern w:val="0"/>
          <w14:ligatures w14:val="none"/>
        </w:rPr>
        <w:commentReference w:id="145"/>
      </w:r>
      <w:commentRangeEnd w:id="146"/>
      <w:r>
        <w:rPr>
          <w:rStyle w:val="CommentReference"/>
          <w:rFonts w:ascii="Times New Roman" w:eastAsia="Cambria" w:hAnsi="Times New Roman" w:cs="Times New Roman"/>
          <w:kern w:val="0"/>
          <w14:ligatures w14:val="none"/>
        </w:rPr>
        <w:commentReference w:id="146"/>
      </w:r>
    </w:p>
    <w:p w14:paraId="3229A2AC" w14:textId="78D39E27" w:rsidR="009F05BD" w:rsidRDefault="00926121">
      <w:r>
        <w:rPr>
          <w:noProof/>
        </w:rPr>
        <w:lastRenderedPageBreak/>
        <w:drawing>
          <wp:inline distT="0" distB="0" distL="0" distR="0" wp14:anchorId="69672E09" wp14:editId="44EAAA8D">
            <wp:extent cx="5314384" cy="7114360"/>
            <wp:effectExtent l="0" t="0" r="635" b="0"/>
            <wp:docPr id="72876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7761" name=""/>
                    <pic:cNvPicPr/>
                  </pic:nvPicPr>
                  <pic:blipFill rotWithShape="1">
                    <a:blip r:embed="rId37"/>
                    <a:srcRect l="58796" t="20317" r="13779" b="14414"/>
                    <a:stretch/>
                  </pic:blipFill>
                  <pic:spPr bwMode="auto">
                    <a:xfrm>
                      <a:off x="0" y="0"/>
                      <a:ext cx="5325350" cy="7129040"/>
                    </a:xfrm>
                    <a:prstGeom prst="rect">
                      <a:avLst/>
                    </a:prstGeom>
                    <a:ln>
                      <a:noFill/>
                    </a:ln>
                    <a:extLst>
                      <a:ext uri="{53640926-AAD7-44D8-BBD7-CCE9431645EC}">
                        <a14:shadowObscured xmlns:a14="http://schemas.microsoft.com/office/drawing/2010/main"/>
                      </a:ext>
                    </a:extLst>
                  </pic:spPr>
                </pic:pic>
              </a:graphicData>
            </a:graphic>
          </wp:inline>
        </w:drawing>
      </w:r>
    </w:p>
    <w:p w14:paraId="18094555" w14:textId="1618BB20" w:rsidR="00926121" w:rsidRPr="009F05BD" w:rsidRDefault="00926121" w:rsidP="00926121">
      <w:r>
        <w:t>Phenology</w:t>
      </w:r>
      <w:r w:rsidRPr="009F05BD">
        <w:t xml:space="preserve"> parameter estimates</w:t>
      </w:r>
      <w:r>
        <w:t xml:space="preserve"> (set 2)</w:t>
      </w:r>
      <w:r w:rsidRPr="009F05BD">
        <w:t>.</w:t>
      </w:r>
    </w:p>
    <w:p w14:paraId="0EAB234B" w14:textId="77777777" w:rsidR="00926121" w:rsidRPr="009B6580" w:rsidRDefault="00926121"/>
    <w:sectPr w:rsidR="00926121" w:rsidRPr="009B65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jensj27@student.ubc.ca" w:date="2024-06-05T17:10:00Z" w:initials="JU">
    <w:p w14:paraId="240617B4" w14:textId="77777777" w:rsidR="000F5DB6" w:rsidRDefault="000F5DB6" w:rsidP="000F5DB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2" w:author="jensj27@student.ubc.ca" w:date="2024-06-06T12:08:00Z" w:initials="JU">
    <w:p w14:paraId="3C12E565" w14:textId="77777777" w:rsidR="00564ED4" w:rsidRDefault="00564ED4" w:rsidP="00564ED4">
      <w:pPr>
        <w:pStyle w:val="CommentText"/>
      </w:pPr>
      <w:r>
        <w:rPr>
          <w:rStyle w:val="CommentReference"/>
        </w:rPr>
        <w:annotationRef/>
      </w:r>
      <w:r>
        <w:rPr>
          <w:lang w:val="en-CA"/>
        </w:rPr>
        <w:t>I moved this from the last paragraph</w:t>
      </w:r>
    </w:p>
  </w:comment>
  <w:comment w:id="13" w:author="jensj27@student.ubc.ca" w:date="2024-06-05T17:41:00Z" w:initials="JU">
    <w:p w14:paraId="2529EBB1" w14:textId="26882031" w:rsidR="00552DEF" w:rsidRDefault="00552DEF" w:rsidP="00552DEF">
      <w:pPr>
        <w:pStyle w:val="CommentText"/>
      </w:pPr>
      <w:r>
        <w:rPr>
          <w:rStyle w:val="CommentReference"/>
        </w:rPr>
        <w:annotationRef/>
      </w:r>
      <w:r>
        <w:rPr>
          <w:lang w:val="en-CA"/>
        </w:rPr>
        <w:t>For me, it’s helpful to see the models written out mathematically. Happy to add that here or as a supplement if desired.</w:t>
      </w:r>
    </w:p>
  </w:comment>
  <w:comment w:id="76" w:author="jensj27@student.ubc.ca" w:date="2024-06-05T17:10:00Z" w:initials="JU">
    <w:p w14:paraId="055EABD7" w14:textId="3CCC7806" w:rsidR="000F5DB6" w:rsidRDefault="000F5DB6" w:rsidP="000F5DB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74" w:author="Risa Sargent" w:date="2024-05-24T10:10:00Z" w:initials="RS">
    <w:p w14:paraId="1BF30590" w14:textId="77777777" w:rsidR="000F5DB6" w:rsidRDefault="000F5DB6" w:rsidP="000F5DB6">
      <w:pPr>
        <w:pStyle w:val="CommentText"/>
      </w:pPr>
      <w:r>
        <w:rPr>
          <w:rStyle w:val="CommentReference"/>
        </w:rPr>
        <w:annotationRef/>
      </w:r>
      <w:r>
        <w:t>Jens will rewrite with Bayesian approach</w:t>
      </w:r>
    </w:p>
  </w:comment>
  <w:comment w:id="75" w:author="jensj27@student.ubc.ca" w:date="2024-06-05T17:32:00Z" w:initials="JU">
    <w:p w14:paraId="55293077" w14:textId="77777777" w:rsidR="000F5DB6" w:rsidRDefault="000F5DB6" w:rsidP="000F5DB6">
      <w:pPr>
        <w:pStyle w:val="CommentText"/>
      </w:pPr>
      <w:r>
        <w:rPr>
          <w:rStyle w:val="CommentReference"/>
        </w:rPr>
        <w:annotationRef/>
      </w:r>
      <w:r>
        <w:rPr>
          <w:lang w:val="en-CA"/>
        </w:rPr>
        <w:t>I think it would make more sense to switch this up so it’s the second paragraph? Just to make things more smooth in terms of describing both GLMs and then the NMDS next. Just because there is some repitition in how we implement the GLMs</w:t>
      </w:r>
    </w:p>
  </w:comment>
  <w:comment w:id="83" w:author="Risa Sargent" w:date="2024-05-16T08:57:00Z" w:initials="RS">
    <w:p w14:paraId="28352631" w14:textId="77777777" w:rsidR="000F5DB6" w:rsidRDefault="000F5DB6" w:rsidP="000F5DB6">
      <w:pPr>
        <w:pStyle w:val="CommentText"/>
      </w:pPr>
      <w:r>
        <w:rPr>
          <w:rStyle w:val="CommentReference"/>
        </w:rPr>
        <w:annotationRef/>
      </w:r>
      <w:r>
        <w:t>Is this the same as for the NMDS above? Why are queens and males included here but not above?</w:t>
      </w:r>
    </w:p>
  </w:comment>
  <w:comment w:id="97" w:author="jensj27@student.ubc.ca" w:date="2024-06-05T17:40:00Z" w:initials="JU">
    <w:p w14:paraId="478021FF" w14:textId="77777777" w:rsidR="00552DEF" w:rsidRDefault="00552DEF" w:rsidP="00552DEF">
      <w:pPr>
        <w:pStyle w:val="CommentText"/>
      </w:pPr>
      <w:r>
        <w:rPr>
          <w:rStyle w:val="CommentReference"/>
        </w:rPr>
        <w:annotationRef/>
      </w:r>
      <w:r>
        <w:rPr>
          <w:lang w:val="en-CA"/>
        </w:rPr>
        <w:t>Jens - make a table listing the priors</w:t>
      </w:r>
    </w:p>
  </w:comment>
  <w:comment w:id="101" w:author="Risa Sargent" w:date="2024-05-24T10:10:00Z" w:initials="RS">
    <w:p w14:paraId="48160248" w14:textId="0A7721EC" w:rsidR="00102CAF" w:rsidRDefault="00102CAF" w:rsidP="00102CAF">
      <w:pPr>
        <w:pStyle w:val="CommentText"/>
      </w:pPr>
      <w:r>
        <w:rPr>
          <w:rStyle w:val="CommentReference"/>
        </w:rPr>
        <w:annotationRef/>
      </w:r>
      <w:r>
        <w:t>Risa will edit to add stats analysis</w:t>
      </w:r>
    </w:p>
  </w:comment>
  <w:comment w:id="112" w:author="jensj27@student.ubc.ca" w:date="2024-06-05T17:10:00Z" w:initials="JU">
    <w:p w14:paraId="5630659B" w14:textId="77777777" w:rsidR="00436946" w:rsidRDefault="00436946" w:rsidP="00436946">
      <w:pPr>
        <w:pStyle w:val="CommentText"/>
      </w:pPr>
      <w:r>
        <w:rPr>
          <w:rStyle w:val="CommentReference"/>
        </w:rPr>
        <w:annotationRef/>
      </w:r>
      <w:r>
        <w:rPr>
          <w:lang w:val="en-CA"/>
        </w:rPr>
        <w:t>I feel like this would be better introduced in the first paragraph rather than the last, because we look at these 5 species for all 3 tests.</w:t>
      </w:r>
    </w:p>
  </w:comment>
  <w:comment w:id="102" w:author="Risa Sargent" w:date="2024-05-24T10:10:00Z" w:initials="RS">
    <w:p w14:paraId="0F626557" w14:textId="6947A8B5" w:rsidR="00102CAF" w:rsidRDefault="00102CAF" w:rsidP="00102CAF">
      <w:pPr>
        <w:pStyle w:val="CommentText"/>
      </w:pPr>
      <w:r>
        <w:rPr>
          <w:rStyle w:val="CommentReference"/>
        </w:rPr>
        <w:annotationRef/>
      </w:r>
      <w:r>
        <w:t>Jens will rewrite with Bayesian approach</w:t>
      </w:r>
    </w:p>
  </w:comment>
  <w:comment w:id="103" w:author="jensj27@student.ubc.ca" w:date="2024-06-05T17:32:00Z" w:initials="JU">
    <w:p w14:paraId="657810E1" w14:textId="77777777" w:rsidR="000E2938" w:rsidRDefault="000E2938" w:rsidP="000E2938">
      <w:pPr>
        <w:pStyle w:val="CommentText"/>
      </w:pPr>
      <w:r>
        <w:rPr>
          <w:rStyle w:val="CommentReference"/>
        </w:rPr>
        <w:annotationRef/>
      </w:r>
      <w:r>
        <w:rPr>
          <w:lang w:val="en-CA"/>
        </w:rPr>
        <w:t>I think it would make more sense to switch this up so it’s the second paragraph? Just to make things more smooth in terms of describing both GLMs and then the NMDS next. Just because there is some repitition in how we implement the GLMs</w:t>
      </w:r>
    </w:p>
  </w:comment>
  <w:comment w:id="114" w:author="Risa Sargent" w:date="2024-05-16T08:57:00Z" w:initials="RS">
    <w:p w14:paraId="4CD684A2" w14:textId="6F6B5BC2" w:rsidR="00102CAF" w:rsidRDefault="00102CAF" w:rsidP="00102CAF">
      <w:pPr>
        <w:pStyle w:val="CommentText"/>
      </w:pPr>
      <w:r>
        <w:rPr>
          <w:rStyle w:val="CommentReference"/>
        </w:rPr>
        <w:annotationRef/>
      </w:r>
      <w:r>
        <w:t>Is this the same as for the NMDS above? Why are queens and males included here but not above?</w:t>
      </w:r>
    </w:p>
  </w:comment>
  <w:comment w:id="142" w:author="jensj27@student.ubc.ca" w:date="2024-06-06T12:34:00Z" w:initials="JU">
    <w:p w14:paraId="25A98914" w14:textId="77777777" w:rsidR="00926121" w:rsidRDefault="00926121" w:rsidP="00926121">
      <w:pPr>
        <w:pStyle w:val="CommentText"/>
      </w:pPr>
      <w:r>
        <w:rPr>
          <w:rStyle w:val="CommentReference"/>
        </w:rPr>
        <w:annotationRef/>
      </w:r>
      <w:r>
        <w:rPr>
          <w:lang w:val="en-CA"/>
        </w:rPr>
        <w:t xml:space="preserve">Could try to italicize species names. </w:t>
      </w:r>
    </w:p>
    <w:p w14:paraId="243134CE" w14:textId="77777777" w:rsidR="00926121" w:rsidRDefault="00926121" w:rsidP="00926121">
      <w:pPr>
        <w:pStyle w:val="CommentText"/>
      </w:pPr>
      <w:r>
        <w:rPr>
          <w:lang w:val="en-CA"/>
        </w:rPr>
        <w:t>Remove “with” on the y axis.</w:t>
      </w:r>
    </w:p>
  </w:comment>
  <w:comment w:id="143" w:author="jensj27@student.ubc.ca" w:date="2024-06-06T12:35:00Z" w:initials="JU">
    <w:p w14:paraId="5CA32064" w14:textId="77777777" w:rsidR="00926121" w:rsidRDefault="00926121" w:rsidP="00926121">
      <w:pPr>
        <w:pStyle w:val="CommentText"/>
      </w:pPr>
      <w:r>
        <w:rPr>
          <w:rStyle w:val="CommentReference"/>
        </w:rPr>
        <w:annotationRef/>
      </w:r>
      <w:r>
        <w:rPr>
          <w:lang w:val="en-CA"/>
        </w:rPr>
        <w:t>Could try to italicize species names.</w:t>
      </w:r>
    </w:p>
    <w:p w14:paraId="2D95D827" w14:textId="77777777" w:rsidR="00926121" w:rsidRDefault="00926121" w:rsidP="00926121">
      <w:pPr>
        <w:pStyle w:val="CommentText"/>
      </w:pPr>
      <w:r>
        <w:rPr>
          <w:lang w:val="en-CA"/>
        </w:rPr>
        <w:t>Could add a dashed line at 0 to emphasize the intercept (this is where we are looking for panel b). X axis name is a bit chunky, better ideas / make sure consistent with wording in the text.</w:t>
      </w:r>
    </w:p>
  </w:comment>
  <w:comment w:id="144" w:author="jensj27@student.ubc.ca" w:date="2024-06-06T12:22:00Z" w:initials="JU">
    <w:p w14:paraId="6CE7287E" w14:textId="20912254" w:rsidR="009F05BD" w:rsidRDefault="009F05BD" w:rsidP="009F05BD">
      <w:pPr>
        <w:pStyle w:val="CommentText"/>
      </w:pPr>
      <w:r>
        <w:rPr>
          <w:rStyle w:val="CommentReference"/>
        </w:rPr>
        <w:annotationRef/>
      </w:r>
      <w:r>
        <w:rPr>
          <w:lang w:val="en-CA"/>
        </w:rPr>
        <w:t>Not sure if you need this for the supplement, but if you want to write the values in the text, here they are! I would just report the lower and uppwer bounds of the 95% BCI, as in, for example: At an average proportion of invasive plants, Bombus melanopygus had a lower proabbilty of interacting with an invasive plant (95% BCI = [-0.97, -0.69]) while Bombus vosnesenskii had a similar probability (95% BCI = [-0.10, 0.64])</w:t>
      </w:r>
    </w:p>
  </w:comment>
  <w:comment w:id="145" w:author="jensj27@student.ubc.ca" w:date="2024-06-06T12:29:00Z" w:initials="JU">
    <w:p w14:paraId="6A3D64A3" w14:textId="77777777" w:rsidR="009F05BD" w:rsidRDefault="009F05BD" w:rsidP="009F05BD">
      <w:pPr>
        <w:pStyle w:val="CommentText"/>
      </w:pPr>
      <w:r>
        <w:rPr>
          <w:rStyle w:val="CommentReference"/>
        </w:rPr>
        <w:annotationRef/>
      </w:r>
      <w:r>
        <w:rPr>
          <w:lang w:val="en-CA"/>
        </w:rPr>
        <w:t>Too many model parameters to fit in one page!</w:t>
      </w:r>
    </w:p>
  </w:comment>
  <w:comment w:id="146" w:author="jensj27@student.ubc.ca" w:date="2024-06-06T12:29:00Z" w:initials="JU">
    <w:p w14:paraId="7E19DD51" w14:textId="77777777" w:rsidR="009F05BD" w:rsidRDefault="009F05BD" w:rsidP="009F05BD">
      <w:pPr>
        <w:pStyle w:val="CommentText"/>
      </w:pPr>
      <w:r>
        <w:rPr>
          <w:rStyle w:val="CommentReference"/>
        </w:rPr>
        <w:annotationRef/>
      </w:r>
      <w:r>
        <w:rPr>
          <w:lang w:val="en-CA"/>
        </w:rPr>
        <w:t>Sigma is the species-specific extra poisson dispersion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0617B4" w15:done="0"/>
  <w15:commentEx w15:paraId="3C12E565" w15:paraIdParent="240617B4" w15:done="0"/>
  <w15:commentEx w15:paraId="2529EBB1" w15:done="0"/>
  <w15:commentEx w15:paraId="055EABD7" w15:done="0"/>
  <w15:commentEx w15:paraId="1BF30590" w15:done="0"/>
  <w15:commentEx w15:paraId="55293077" w15:paraIdParent="1BF30590" w15:done="0"/>
  <w15:commentEx w15:paraId="28352631" w15:done="0"/>
  <w15:commentEx w15:paraId="478021FF" w15:done="0"/>
  <w15:commentEx w15:paraId="48160248" w15:done="0"/>
  <w15:commentEx w15:paraId="5630659B" w15:done="0"/>
  <w15:commentEx w15:paraId="0F626557" w15:done="0"/>
  <w15:commentEx w15:paraId="657810E1" w15:paraIdParent="0F626557" w15:done="0"/>
  <w15:commentEx w15:paraId="4CD684A2" w15:done="0"/>
  <w15:commentEx w15:paraId="243134CE" w15:done="0"/>
  <w15:commentEx w15:paraId="2D95D827" w15:done="0"/>
  <w15:commentEx w15:paraId="6CE7287E" w15:done="0"/>
  <w15:commentEx w15:paraId="6A3D64A3" w15:done="0"/>
  <w15:commentEx w15:paraId="7E19DD51" w15:paraIdParent="6A3D64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1C73123" w16cex:dateUtc="2024-06-06T00:10:00Z"/>
  <w16cex:commentExtensible w16cex:durableId="1E7B95CB" w16cex:dateUtc="2024-06-06T19:08:00Z"/>
  <w16cex:commentExtensible w16cex:durableId="07E96F8B" w16cex:dateUtc="2024-06-06T00:41:00Z"/>
  <w16cex:commentExtensible w16cex:durableId="3E3B9E85" w16cex:dateUtc="2024-06-06T00:10:00Z"/>
  <w16cex:commentExtensible w16cex:durableId="0062B92A" w16cex:dateUtc="2024-05-24T17:10:00Z"/>
  <w16cex:commentExtensible w16cex:durableId="2F09D077" w16cex:dateUtc="2024-06-06T00:32:00Z"/>
  <w16cex:commentExtensible w16cex:durableId="6BDD0A66" w16cex:dateUtc="2024-05-16T15:57:00Z"/>
  <w16cex:commentExtensible w16cex:durableId="712BD387" w16cex:dateUtc="2024-06-06T00:40:00Z"/>
  <w16cex:commentExtensible w16cex:durableId="52D97AD1" w16cex:dateUtc="2024-05-24T17:10:00Z"/>
  <w16cex:commentExtensible w16cex:durableId="1A9B419A" w16cex:dateUtc="2024-06-06T00:10:00Z"/>
  <w16cex:commentExtensible w16cex:durableId="7F6BC9B1" w16cex:dateUtc="2024-05-24T17:10:00Z"/>
  <w16cex:commentExtensible w16cex:durableId="4B66A62C" w16cex:dateUtc="2024-06-06T00:32:00Z"/>
  <w16cex:commentExtensible w16cex:durableId="64CF0989" w16cex:dateUtc="2024-05-16T15:57:00Z"/>
  <w16cex:commentExtensible w16cex:durableId="5829E829" w16cex:dateUtc="2024-06-06T19:34:00Z"/>
  <w16cex:commentExtensible w16cex:durableId="25CE5D9E" w16cex:dateUtc="2024-06-06T19:35:00Z"/>
  <w16cex:commentExtensible w16cex:durableId="2F15F736" w16cex:dateUtc="2024-06-06T19:22:00Z"/>
  <w16cex:commentExtensible w16cex:durableId="344EC223" w16cex:dateUtc="2024-06-06T19:29:00Z"/>
  <w16cex:commentExtensible w16cex:durableId="3C046C9E" w16cex:dateUtc="2024-06-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0617B4" w16cid:durableId="71C73123"/>
  <w16cid:commentId w16cid:paraId="3C12E565" w16cid:durableId="1E7B95CB"/>
  <w16cid:commentId w16cid:paraId="2529EBB1" w16cid:durableId="07E96F8B"/>
  <w16cid:commentId w16cid:paraId="055EABD7" w16cid:durableId="3E3B9E85"/>
  <w16cid:commentId w16cid:paraId="1BF30590" w16cid:durableId="0062B92A"/>
  <w16cid:commentId w16cid:paraId="55293077" w16cid:durableId="2F09D077"/>
  <w16cid:commentId w16cid:paraId="28352631" w16cid:durableId="6BDD0A66"/>
  <w16cid:commentId w16cid:paraId="478021FF" w16cid:durableId="712BD387"/>
  <w16cid:commentId w16cid:paraId="48160248" w16cid:durableId="52D97AD1"/>
  <w16cid:commentId w16cid:paraId="5630659B" w16cid:durableId="1A9B419A"/>
  <w16cid:commentId w16cid:paraId="0F626557" w16cid:durableId="7F6BC9B1"/>
  <w16cid:commentId w16cid:paraId="657810E1" w16cid:durableId="4B66A62C"/>
  <w16cid:commentId w16cid:paraId="4CD684A2" w16cid:durableId="64CF0989"/>
  <w16cid:commentId w16cid:paraId="243134CE" w16cid:durableId="5829E829"/>
  <w16cid:commentId w16cid:paraId="2D95D827" w16cid:durableId="25CE5D9E"/>
  <w16cid:commentId w16cid:paraId="6CE7287E" w16cid:durableId="2F15F736"/>
  <w16cid:commentId w16cid:paraId="6A3D64A3" w16cid:durableId="344EC223"/>
  <w16cid:commentId w16cid:paraId="7E19DD51" w16cid:durableId="3C046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2DF9E" w14:textId="77777777" w:rsidR="003B379F" w:rsidRDefault="003B379F" w:rsidP="005F7E62">
      <w:pPr>
        <w:spacing w:after="0" w:line="240" w:lineRule="auto"/>
      </w:pPr>
      <w:r>
        <w:separator/>
      </w:r>
    </w:p>
  </w:endnote>
  <w:endnote w:type="continuationSeparator" w:id="0">
    <w:p w14:paraId="7AB4B685" w14:textId="77777777" w:rsidR="003B379F" w:rsidRDefault="003B379F" w:rsidP="005F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89F76" w14:textId="77777777" w:rsidR="003B379F" w:rsidRDefault="003B379F" w:rsidP="005F7E62">
      <w:pPr>
        <w:spacing w:after="0" w:line="240" w:lineRule="auto"/>
      </w:pPr>
      <w:r>
        <w:separator/>
      </w:r>
    </w:p>
  </w:footnote>
  <w:footnote w:type="continuationSeparator" w:id="0">
    <w:p w14:paraId="61E0F8A1" w14:textId="77777777" w:rsidR="003B379F" w:rsidRDefault="003B379F" w:rsidP="005F7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F85A90"/>
    <w:multiLevelType w:val="hybridMultilevel"/>
    <w:tmpl w:val="5A96841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0CD76D3"/>
    <w:multiLevelType w:val="hybridMultilevel"/>
    <w:tmpl w:val="5A9684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8365365">
    <w:abstractNumId w:val="1"/>
  </w:num>
  <w:num w:numId="2" w16cid:durableId="4722160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nsj27@student.ubc.ca">
    <w15:presenceInfo w15:providerId="AD" w15:userId="S::jensj27@student.ubc.ca::30246e31-d6eb-4e43-a0f8-2641853e31bc"/>
  </w15:person>
  <w15:person w15:author="Risa Sargent">
    <w15:presenceInfo w15:providerId="AD" w15:userId="S::risa.sargent@ubc.ca::ad00f8f8-0bac-400d-aecf-85974dd0e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C93"/>
    <w:rsid w:val="0005214B"/>
    <w:rsid w:val="000C0259"/>
    <w:rsid w:val="000C40D1"/>
    <w:rsid w:val="000E2938"/>
    <w:rsid w:val="000F5DB6"/>
    <w:rsid w:val="00102CAF"/>
    <w:rsid w:val="00145AD5"/>
    <w:rsid w:val="001520A5"/>
    <w:rsid w:val="001533A3"/>
    <w:rsid w:val="001F43F3"/>
    <w:rsid w:val="002109ED"/>
    <w:rsid w:val="00272FE5"/>
    <w:rsid w:val="002A2A00"/>
    <w:rsid w:val="002A3180"/>
    <w:rsid w:val="002C3C6F"/>
    <w:rsid w:val="002E40A5"/>
    <w:rsid w:val="0036490D"/>
    <w:rsid w:val="00382A4E"/>
    <w:rsid w:val="003A39D6"/>
    <w:rsid w:val="003B379F"/>
    <w:rsid w:val="004343C7"/>
    <w:rsid w:val="00436946"/>
    <w:rsid w:val="00437EBA"/>
    <w:rsid w:val="004628A6"/>
    <w:rsid w:val="004C17E0"/>
    <w:rsid w:val="004D511F"/>
    <w:rsid w:val="00506C57"/>
    <w:rsid w:val="00524D76"/>
    <w:rsid w:val="00552DEF"/>
    <w:rsid w:val="00564ED4"/>
    <w:rsid w:val="00577725"/>
    <w:rsid w:val="005838CF"/>
    <w:rsid w:val="005F7E62"/>
    <w:rsid w:val="00611217"/>
    <w:rsid w:val="007106E1"/>
    <w:rsid w:val="00720D52"/>
    <w:rsid w:val="00767D12"/>
    <w:rsid w:val="00776665"/>
    <w:rsid w:val="007815E8"/>
    <w:rsid w:val="007B1912"/>
    <w:rsid w:val="007B787B"/>
    <w:rsid w:val="007C654C"/>
    <w:rsid w:val="007E6ADB"/>
    <w:rsid w:val="007F2C27"/>
    <w:rsid w:val="007F6322"/>
    <w:rsid w:val="00817C32"/>
    <w:rsid w:val="00885791"/>
    <w:rsid w:val="00926121"/>
    <w:rsid w:val="00955F1C"/>
    <w:rsid w:val="0096384D"/>
    <w:rsid w:val="00991082"/>
    <w:rsid w:val="009925D0"/>
    <w:rsid w:val="009B6580"/>
    <w:rsid w:val="009B70C6"/>
    <w:rsid w:val="009F05BD"/>
    <w:rsid w:val="00A02F70"/>
    <w:rsid w:val="00A93F1D"/>
    <w:rsid w:val="00AB0E9A"/>
    <w:rsid w:val="00AE1823"/>
    <w:rsid w:val="00AE79DF"/>
    <w:rsid w:val="00B262F3"/>
    <w:rsid w:val="00B5391C"/>
    <w:rsid w:val="00B55C82"/>
    <w:rsid w:val="00B7587A"/>
    <w:rsid w:val="00BA4F93"/>
    <w:rsid w:val="00BD0A65"/>
    <w:rsid w:val="00C64C93"/>
    <w:rsid w:val="00C80A9F"/>
    <w:rsid w:val="00CB01A8"/>
    <w:rsid w:val="00CC245E"/>
    <w:rsid w:val="00CD5FE9"/>
    <w:rsid w:val="00D026BE"/>
    <w:rsid w:val="00D257DD"/>
    <w:rsid w:val="00D4790E"/>
    <w:rsid w:val="00EF0155"/>
    <w:rsid w:val="00F841B2"/>
    <w:rsid w:val="00FD1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D9485"/>
  <w15:chartTrackingRefBased/>
  <w15:docId w15:val="{16CCE063-DFD4-44BE-A912-B9BF8891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4C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C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C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C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C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C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C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C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C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C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C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C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C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C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C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C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C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C93"/>
    <w:rPr>
      <w:rFonts w:eastAsiaTheme="majorEastAsia" w:cstheme="majorBidi"/>
      <w:color w:val="272727" w:themeColor="text1" w:themeTint="D8"/>
    </w:rPr>
  </w:style>
  <w:style w:type="paragraph" w:styleId="Title">
    <w:name w:val="Title"/>
    <w:basedOn w:val="Normal"/>
    <w:next w:val="Normal"/>
    <w:link w:val="TitleChar"/>
    <w:uiPriority w:val="10"/>
    <w:qFormat/>
    <w:rsid w:val="00C64C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C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C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C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C93"/>
    <w:pPr>
      <w:spacing w:before="160"/>
      <w:jc w:val="center"/>
    </w:pPr>
    <w:rPr>
      <w:i/>
      <w:iCs/>
      <w:color w:val="404040" w:themeColor="text1" w:themeTint="BF"/>
    </w:rPr>
  </w:style>
  <w:style w:type="character" w:customStyle="1" w:styleId="QuoteChar">
    <w:name w:val="Quote Char"/>
    <w:basedOn w:val="DefaultParagraphFont"/>
    <w:link w:val="Quote"/>
    <w:uiPriority w:val="29"/>
    <w:rsid w:val="00C64C93"/>
    <w:rPr>
      <w:i/>
      <w:iCs/>
      <w:color w:val="404040" w:themeColor="text1" w:themeTint="BF"/>
    </w:rPr>
  </w:style>
  <w:style w:type="paragraph" w:styleId="ListParagraph">
    <w:name w:val="List Paragraph"/>
    <w:basedOn w:val="Normal"/>
    <w:uiPriority w:val="34"/>
    <w:qFormat/>
    <w:rsid w:val="00C64C93"/>
    <w:pPr>
      <w:ind w:left="720"/>
      <w:contextualSpacing/>
    </w:pPr>
  </w:style>
  <w:style w:type="character" w:styleId="IntenseEmphasis">
    <w:name w:val="Intense Emphasis"/>
    <w:basedOn w:val="DefaultParagraphFont"/>
    <w:uiPriority w:val="21"/>
    <w:qFormat/>
    <w:rsid w:val="00C64C93"/>
    <w:rPr>
      <w:i/>
      <w:iCs/>
      <w:color w:val="0F4761" w:themeColor="accent1" w:themeShade="BF"/>
    </w:rPr>
  </w:style>
  <w:style w:type="paragraph" w:styleId="IntenseQuote">
    <w:name w:val="Intense Quote"/>
    <w:basedOn w:val="Normal"/>
    <w:next w:val="Normal"/>
    <w:link w:val="IntenseQuoteChar"/>
    <w:uiPriority w:val="30"/>
    <w:qFormat/>
    <w:rsid w:val="00C64C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C93"/>
    <w:rPr>
      <w:i/>
      <w:iCs/>
      <w:color w:val="0F4761" w:themeColor="accent1" w:themeShade="BF"/>
    </w:rPr>
  </w:style>
  <w:style w:type="character" w:styleId="IntenseReference">
    <w:name w:val="Intense Reference"/>
    <w:basedOn w:val="DefaultParagraphFont"/>
    <w:uiPriority w:val="32"/>
    <w:qFormat/>
    <w:rsid w:val="00C64C93"/>
    <w:rPr>
      <w:b/>
      <w:bCs/>
      <w:smallCaps/>
      <w:color w:val="0F4761" w:themeColor="accent1" w:themeShade="BF"/>
      <w:spacing w:val="5"/>
    </w:rPr>
  </w:style>
  <w:style w:type="character" w:styleId="CommentReference">
    <w:name w:val="annotation reference"/>
    <w:basedOn w:val="DefaultParagraphFont"/>
    <w:semiHidden/>
    <w:unhideWhenUsed/>
    <w:rsid w:val="00102CAF"/>
    <w:rPr>
      <w:sz w:val="16"/>
      <w:szCs w:val="16"/>
    </w:rPr>
  </w:style>
  <w:style w:type="paragraph" w:styleId="CommentText">
    <w:name w:val="annotation text"/>
    <w:basedOn w:val="Normal"/>
    <w:link w:val="CommentTextChar"/>
    <w:unhideWhenUsed/>
    <w:rsid w:val="00102CAF"/>
    <w:pPr>
      <w:spacing w:after="0" w:line="240" w:lineRule="auto"/>
    </w:pPr>
    <w:rPr>
      <w:rFonts w:ascii="Times New Roman" w:eastAsia="Cambria" w:hAnsi="Times New Roman" w:cs="Times New Roman"/>
      <w:kern w:val="0"/>
      <w:sz w:val="20"/>
      <w:szCs w:val="20"/>
      <w14:ligatures w14:val="none"/>
    </w:rPr>
  </w:style>
  <w:style w:type="character" w:customStyle="1" w:styleId="CommentTextChar">
    <w:name w:val="Comment Text Char"/>
    <w:basedOn w:val="DefaultParagraphFont"/>
    <w:link w:val="CommentText"/>
    <w:rsid w:val="00102CAF"/>
    <w:rPr>
      <w:rFonts w:ascii="Times New Roman" w:eastAsia="Cambria" w:hAnsi="Times New Roman" w:cs="Times New Roman"/>
      <w:kern w:val="0"/>
      <w:sz w:val="20"/>
      <w:szCs w:val="20"/>
      <w14:ligatures w14:val="none"/>
    </w:rPr>
  </w:style>
  <w:style w:type="paragraph" w:styleId="Revision">
    <w:name w:val="Revision"/>
    <w:hidden/>
    <w:uiPriority w:val="99"/>
    <w:semiHidden/>
    <w:rsid w:val="00102CAF"/>
    <w:pPr>
      <w:spacing w:after="0" w:line="240" w:lineRule="auto"/>
    </w:pPr>
  </w:style>
  <w:style w:type="paragraph" w:styleId="CommentSubject">
    <w:name w:val="annotation subject"/>
    <w:basedOn w:val="CommentText"/>
    <w:next w:val="CommentText"/>
    <w:link w:val="CommentSubjectChar"/>
    <w:uiPriority w:val="99"/>
    <w:semiHidden/>
    <w:unhideWhenUsed/>
    <w:rsid w:val="00436946"/>
    <w:pPr>
      <w:spacing w:after="160"/>
    </w:pPr>
    <w:rPr>
      <w:rFonts w:asciiTheme="minorHAnsi" w:eastAsiaTheme="minorHAnsi" w:hAnsiTheme="minorHAnsi" w:cstheme="minorBidi"/>
      <w:b/>
      <w:bCs/>
      <w:kern w:val="2"/>
      <w14:ligatures w14:val="standardContextual"/>
    </w:rPr>
  </w:style>
  <w:style w:type="character" w:customStyle="1" w:styleId="CommentSubjectChar">
    <w:name w:val="Comment Subject Char"/>
    <w:basedOn w:val="CommentTextChar"/>
    <w:link w:val="CommentSubject"/>
    <w:uiPriority w:val="99"/>
    <w:semiHidden/>
    <w:rsid w:val="00436946"/>
    <w:rPr>
      <w:rFonts w:ascii="Times New Roman" w:eastAsia="Cambria" w:hAnsi="Times New Roman" w:cs="Times New Roman"/>
      <w:b/>
      <w:bCs/>
      <w:kern w:val="0"/>
      <w:sz w:val="20"/>
      <w:szCs w:val="20"/>
      <w14:ligatures w14:val="none"/>
    </w:rPr>
  </w:style>
  <w:style w:type="paragraph" w:styleId="Header">
    <w:name w:val="header"/>
    <w:basedOn w:val="Normal"/>
    <w:link w:val="HeaderChar"/>
    <w:uiPriority w:val="99"/>
    <w:unhideWhenUsed/>
    <w:rsid w:val="005F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E62"/>
  </w:style>
  <w:style w:type="paragraph" w:styleId="Footer">
    <w:name w:val="footer"/>
    <w:basedOn w:val="Normal"/>
    <w:link w:val="FooterChar"/>
    <w:uiPriority w:val="99"/>
    <w:unhideWhenUsed/>
    <w:rsid w:val="005F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E62"/>
  </w:style>
  <w:style w:type="table" w:styleId="TableGrid">
    <w:name w:val="Table Grid"/>
    <w:basedOn w:val="TableNormal"/>
    <w:uiPriority w:val="39"/>
    <w:rsid w:val="00153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comments" Target="comments.xml"/><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8/08/relationships/commentsExtensible" Target="commentsExtensible.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D4408080284493ABBEBFB295F94B3DA"/>
        <w:category>
          <w:name w:val="General"/>
          <w:gallery w:val="placeholder"/>
        </w:category>
        <w:types>
          <w:type w:val="bbPlcHdr"/>
        </w:types>
        <w:behaviors>
          <w:behavior w:val="content"/>
        </w:behaviors>
        <w:guid w:val="{298121D9-F54E-4DE9-8222-43C8395BB9C2}"/>
      </w:docPartPr>
      <w:docPartBody>
        <w:p w:rsidR="007C52D7" w:rsidRDefault="006D234E" w:rsidP="006D234E">
          <w:pPr>
            <w:pStyle w:val="FD4408080284493ABBEBFB295F94B3DA"/>
          </w:pPr>
          <w:r w:rsidRPr="00196067">
            <w:rPr>
              <w:rStyle w:val="PlaceholderText"/>
            </w:rPr>
            <w:t>Click or tap here to enter text.</w:t>
          </w:r>
        </w:p>
      </w:docPartBody>
    </w:docPart>
    <w:docPart>
      <w:docPartPr>
        <w:name w:val="93DC559F3A454C16B4EB64D642D02CB2"/>
        <w:category>
          <w:name w:val="General"/>
          <w:gallery w:val="placeholder"/>
        </w:category>
        <w:types>
          <w:type w:val="bbPlcHdr"/>
        </w:types>
        <w:behaviors>
          <w:behavior w:val="content"/>
        </w:behaviors>
        <w:guid w:val="{CFFFBD41-0116-4C49-9567-35ADEC74C8E2}"/>
      </w:docPartPr>
      <w:docPartBody>
        <w:p w:rsidR="007C52D7" w:rsidRDefault="006D234E" w:rsidP="006D234E">
          <w:pPr>
            <w:pStyle w:val="93DC559F3A454C16B4EB64D642D02CB2"/>
          </w:pPr>
          <w:r w:rsidRPr="00196067">
            <w:rPr>
              <w:rStyle w:val="PlaceholderText"/>
            </w:rPr>
            <w:t>Click or tap here to enter text.</w:t>
          </w:r>
        </w:p>
      </w:docPartBody>
    </w:docPart>
    <w:docPart>
      <w:docPartPr>
        <w:name w:val="22D0ED5A9F9F43D9B0607D5F8B46CAA3"/>
        <w:category>
          <w:name w:val="General"/>
          <w:gallery w:val="placeholder"/>
        </w:category>
        <w:types>
          <w:type w:val="bbPlcHdr"/>
        </w:types>
        <w:behaviors>
          <w:behavior w:val="content"/>
        </w:behaviors>
        <w:guid w:val="{0BDD80DE-6DDA-403C-8B0D-F2CEA4D5A16C}"/>
      </w:docPartPr>
      <w:docPartBody>
        <w:p w:rsidR="007C52D7" w:rsidRDefault="006D234E" w:rsidP="006D234E">
          <w:pPr>
            <w:pStyle w:val="22D0ED5A9F9F43D9B0607D5F8B46CAA3"/>
          </w:pPr>
          <w:r w:rsidRPr="001A4C0D">
            <w:rPr>
              <w:rStyle w:val="PlaceholderText"/>
            </w:rPr>
            <w:t>Click or tap here to enter text.</w:t>
          </w:r>
        </w:p>
      </w:docPartBody>
    </w:docPart>
    <w:docPart>
      <w:docPartPr>
        <w:name w:val="CBAA70DEB4474242A88D9E88F3DC85BB"/>
        <w:category>
          <w:name w:val="General"/>
          <w:gallery w:val="placeholder"/>
        </w:category>
        <w:types>
          <w:type w:val="bbPlcHdr"/>
        </w:types>
        <w:behaviors>
          <w:behavior w:val="content"/>
        </w:behaviors>
        <w:guid w:val="{017544AA-9796-445F-999F-35DF825A370A}"/>
      </w:docPartPr>
      <w:docPartBody>
        <w:p w:rsidR="007C52D7" w:rsidRDefault="006D234E" w:rsidP="006D234E">
          <w:pPr>
            <w:pStyle w:val="CBAA70DEB4474242A88D9E88F3DC85BB"/>
          </w:pPr>
          <w:r w:rsidRPr="00196067">
            <w:rPr>
              <w:rStyle w:val="PlaceholderText"/>
            </w:rPr>
            <w:t>Click or tap here to enter text.</w:t>
          </w:r>
        </w:p>
      </w:docPartBody>
    </w:docPart>
    <w:docPart>
      <w:docPartPr>
        <w:name w:val="EA50F2FD1F2D4BF29E4BFFF0BCC6F94D"/>
        <w:category>
          <w:name w:val="General"/>
          <w:gallery w:val="placeholder"/>
        </w:category>
        <w:types>
          <w:type w:val="bbPlcHdr"/>
        </w:types>
        <w:behaviors>
          <w:behavior w:val="content"/>
        </w:behaviors>
        <w:guid w:val="{FDB2E60D-ABFA-4579-9E88-220BAB378DE3}"/>
      </w:docPartPr>
      <w:docPartBody>
        <w:p w:rsidR="007C52D7" w:rsidRDefault="006D234E" w:rsidP="006D234E">
          <w:pPr>
            <w:pStyle w:val="EA50F2FD1F2D4BF29E4BFFF0BCC6F94D"/>
          </w:pPr>
          <w:r w:rsidRPr="00196067">
            <w:rPr>
              <w:rStyle w:val="PlaceholderText"/>
            </w:rPr>
            <w:t>Click or tap here to enter text.</w:t>
          </w:r>
        </w:p>
      </w:docPartBody>
    </w:docPart>
    <w:docPart>
      <w:docPartPr>
        <w:name w:val="C2908A36ADBE42B284951C43C7160C55"/>
        <w:category>
          <w:name w:val="General"/>
          <w:gallery w:val="placeholder"/>
        </w:category>
        <w:types>
          <w:type w:val="bbPlcHdr"/>
        </w:types>
        <w:behaviors>
          <w:behavior w:val="content"/>
        </w:behaviors>
        <w:guid w:val="{678FF37F-9D6F-4DDD-9E1B-130035333234}"/>
      </w:docPartPr>
      <w:docPartBody>
        <w:p w:rsidR="007C52D7" w:rsidRDefault="006D234E" w:rsidP="006D234E">
          <w:pPr>
            <w:pStyle w:val="C2908A36ADBE42B284951C43C7160C55"/>
          </w:pPr>
          <w:r w:rsidRPr="001960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4E"/>
    <w:rsid w:val="002D4C2A"/>
    <w:rsid w:val="006D234E"/>
    <w:rsid w:val="007C52D7"/>
    <w:rsid w:val="00E9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6D234E"/>
    <w:rPr>
      <w:color w:val="666666"/>
    </w:rPr>
  </w:style>
  <w:style w:type="paragraph" w:customStyle="1" w:styleId="FD4408080284493ABBEBFB295F94B3DA">
    <w:name w:val="FD4408080284493ABBEBFB295F94B3DA"/>
    <w:rsid w:val="006D234E"/>
  </w:style>
  <w:style w:type="paragraph" w:customStyle="1" w:styleId="93DC559F3A454C16B4EB64D642D02CB2">
    <w:name w:val="93DC559F3A454C16B4EB64D642D02CB2"/>
    <w:rsid w:val="006D234E"/>
  </w:style>
  <w:style w:type="paragraph" w:customStyle="1" w:styleId="22D0ED5A9F9F43D9B0607D5F8B46CAA3">
    <w:name w:val="22D0ED5A9F9F43D9B0607D5F8B46CAA3"/>
    <w:rsid w:val="006D234E"/>
  </w:style>
  <w:style w:type="paragraph" w:customStyle="1" w:styleId="CBAA70DEB4474242A88D9E88F3DC85BB">
    <w:name w:val="CBAA70DEB4474242A88D9E88F3DC85BB"/>
    <w:rsid w:val="006D234E"/>
  </w:style>
  <w:style w:type="paragraph" w:customStyle="1" w:styleId="EA50F2FD1F2D4BF29E4BFFF0BCC6F94D">
    <w:name w:val="EA50F2FD1F2D4BF29E4BFFF0BCC6F94D"/>
    <w:rsid w:val="006D234E"/>
  </w:style>
  <w:style w:type="paragraph" w:customStyle="1" w:styleId="C2908A36ADBE42B284951C43C7160C55">
    <w:name w:val="C2908A36ADBE42B284951C43C7160C55"/>
    <w:rsid w:val="006D23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B49F773-5BE8-4811-AD97-D5E1E1425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8440</TotalTime>
  <Pages>27</Pages>
  <Words>3301</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jensj27@student.ubc.ca</dc:creator>
  <cp:keywords/>
  <dc:description/>
  <cp:lastModifiedBy>jensj27@student.ubc.ca</cp:lastModifiedBy>
  <cp:revision>55</cp:revision>
  <dcterms:created xsi:type="dcterms:W3CDTF">2024-05-31T23:50:00Z</dcterms:created>
  <dcterms:modified xsi:type="dcterms:W3CDTF">2024-06-06T22:22:00Z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ee96d718-2072-390f-aa30-7eb3cbe61517</vt:lpwstr>
  </property>
  <property fmtid="{D5CDD505-2E9C-101B-9397-08002B2CF9AE}" pid="24" name="Mendeley Citation Style_1">
    <vt:lpwstr>http://www.zotero.org/styles/chicago-author-date</vt:lpwstr>
  </property>
</Properties>
</file>