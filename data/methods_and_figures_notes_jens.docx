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3B69A2" w14:textId="6376353A" w:rsidR="00102CAF" w:rsidRPr="00437EBA" w:rsidRDefault="00102CAF" w:rsidP="00102CAF">
      <w:pPr>
        <w:spacing w:line="480" w:lineRule="auto"/>
        <w:rPr>
          <w:b/>
          <w:bCs/>
          <w:i/>
          <w:iCs/>
          <w:sz w:val="24"/>
          <w:szCs w:val="24"/>
        </w:rPr>
      </w:pPr>
      <w:r w:rsidRPr="00437EBA">
        <w:rPr>
          <w:b/>
          <w:bCs/>
          <w:i/>
          <w:iCs/>
          <w:sz w:val="24"/>
          <w:szCs w:val="24"/>
        </w:rPr>
        <w:t>Statistical Analyses</w:t>
      </w:r>
    </w:p>
    <w:p w14:paraId="36189A01" w14:textId="44CFFCDB" w:rsidR="004D0854" w:rsidRDefault="00135EE4" w:rsidP="00102CAF">
      <w:pPr>
        <w:spacing w:line="480" w:lineRule="auto"/>
        <w:rPr>
          <w:sz w:val="24"/>
          <w:szCs w:val="24"/>
        </w:rPr>
      </w:pPr>
      <w:r>
        <w:rPr>
          <w:sz w:val="24"/>
          <w:szCs w:val="24"/>
        </w:rPr>
        <w:t xml:space="preserve">First, we determined </w:t>
      </w:r>
      <w:r w:rsidR="00102CAF" w:rsidRPr="00437EBA">
        <w:rPr>
          <w:sz w:val="24"/>
          <w:szCs w:val="24"/>
        </w:rPr>
        <w:t xml:space="preserve">whether </w:t>
      </w:r>
      <w:r w:rsidR="00102CAF" w:rsidRPr="00437EBA">
        <w:rPr>
          <w:i/>
          <w:iCs/>
          <w:sz w:val="24"/>
          <w:szCs w:val="24"/>
        </w:rPr>
        <w:t>B</w:t>
      </w:r>
      <w:r w:rsidR="001A14FD">
        <w:rPr>
          <w:i/>
          <w:iCs/>
          <w:sz w:val="24"/>
          <w:szCs w:val="24"/>
        </w:rPr>
        <w:t>ombus</w:t>
      </w:r>
      <w:r w:rsidR="00102CAF" w:rsidRPr="00437EBA">
        <w:rPr>
          <w:i/>
          <w:iCs/>
          <w:sz w:val="24"/>
          <w:szCs w:val="24"/>
        </w:rPr>
        <w:t xml:space="preserve"> impatiens</w:t>
      </w:r>
      <w:r w:rsidR="00102CAF" w:rsidRPr="00437EBA">
        <w:rPr>
          <w:sz w:val="24"/>
          <w:szCs w:val="24"/>
        </w:rPr>
        <w:t xml:space="preserve"> </w:t>
      </w:r>
      <w:r>
        <w:rPr>
          <w:sz w:val="24"/>
          <w:szCs w:val="24"/>
        </w:rPr>
        <w:t>has</w:t>
      </w:r>
      <w:r w:rsidR="00102CAF" w:rsidRPr="00437EBA">
        <w:rPr>
          <w:sz w:val="24"/>
          <w:szCs w:val="24"/>
        </w:rPr>
        <w:t xml:space="preserve"> a different phenology </w:t>
      </w:r>
      <w:r>
        <w:rPr>
          <w:sz w:val="24"/>
          <w:szCs w:val="24"/>
        </w:rPr>
        <w:t>than</w:t>
      </w:r>
      <w:r w:rsidR="00102CAF" w:rsidRPr="00437EBA">
        <w:rPr>
          <w:sz w:val="24"/>
          <w:szCs w:val="24"/>
        </w:rPr>
        <w:t xml:space="preserve"> </w:t>
      </w:r>
      <w:ins w:id="0" w:author="jensj27@student.ubc.ca" w:date="2024-06-05T17:39:00Z" w16du:dateUtc="2024-06-06T00:39:00Z">
        <w:r w:rsidR="000F5DB6" w:rsidRPr="00437EBA">
          <w:rPr>
            <w:sz w:val="24"/>
            <w:szCs w:val="24"/>
          </w:rPr>
          <w:t>the four most common native bumble bee species in our surveys (</w:t>
        </w:r>
        <w:r w:rsidR="000F5DB6" w:rsidRPr="00437EBA">
          <w:rPr>
            <w:i/>
            <w:iCs/>
            <w:sz w:val="24"/>
            <w:szCs w:val="24"/>
          </w:rPr>
          <w:t>B. impatiens</w:t>
        </w:r>
        <w:r w:rsidR="000F5DB6" w:rsidRPr="00437EBA">
          <w:rPr>
            <w:sz w:val="24"/>
            <w:szCs w:val="24"/>
          </w:rPr>
          <w:t xml:space="preserve">, </w:t>
        </w:r>
        <w:r w:rsidR="000F5DB6" w:rsidRPr="00437EBA">
          <w:rPr>
            <w:i/>
            <w:iCs/>
            <w:sz w:val="24"/>
            <w:szCs w:val="24"/>
          </w:rPr>
          <w:t xml:space="preserve">B. </w:t>
        </w:r>
        <w:proofErr w:type="spellStart"/>
        <w:r w:rsidR="000F5DB6" w:rsidRPr="00437EBA">
          <w:rPr>
            <w:i/>
            <w:iCs/>
            <w:sz w:val="24"/>
            <w:szCs w:val="24"/>
          </w:rPr>
          <w:t>melanopygus</w:t>
        </w:r>
        <w:proofErr w:type="spellEnd"/>
        <w:r w:rsidR="000F5DB6" w:rsidRPr="00437EBA">
          <w:rPr>
            <w:sz w:val="24"/>
            <w:szCs w:val="24"/>
          </w:rPr>
          <w:t xml:space="preserve">, </w:t>
        </w:r>
        <w:r w:rsidR="000F5DB6" w:rsidRPr="00437EBA">
          <w:rPr>
            <w:i/>
            <w:iCs/>
            <w:sz w:val="24"/>
            <w:szCs w:val="24"/>
          </w:rPr>
          <w:t xml:space="preserve">B. </w:t>
        </w:r>
        <w:proofErr w:type="spellStart"/>
        <w:r w:rsidR="000F5DB6" w:rsidRPr="00437EBA">
          <w:rPr>
            <w:i/>
            <w:iCs/>
            <w:sz w:val="24"/>
            <w:szCs w:val="24"/>
          </w:rPr>
          <w:t>mixtus</w:t>
        </w:r>
        <w:proofErr w:type="spellEnd"/>
        <w:r w:rsidR="000F5DB6" w:rsidRPr="00437EBA">
          <w:rPr>
            <w:sz w:val="24"/>
            <w:szCs w:val="24"/>
          </w:rPr>
          <w:t xml:space="preserve">, </w:t>
        </w:r>
        <w:r w:rsidR="000F5DB6" w:rsidRPr="00437EBA">
          <w:rPr>
            <w:i/>
            <w:iCs/>
            <w:sz w:val="24"/>
            <w:szCs w:val="24"/>
          </w:rPr>
          <w:t xml:space="preserve">B. </w:t>
        </w:r>
        <w:proofErr w:type="spellStart"/>
        <w:r w:rsidR="000F5DB6" w:rsidRPr="00437EBA">
          <w:rPr>
            <w:i/>
            <w:iCs/>
            <w:sz w:val="24"/>
            <w:szCs w:val="24"/>
          </w:rPr>
          <w:t>flavifrons</w:t>
        </w:r>
        <w:proofErr w:type="spellEnd"/>
        <w:r w:rsidR="000F5DB6" w:rsidRPr="00437EBA">
          <w:rPr>
            <w:sz w:val="24"/>
            <w:szCs w:val="24"/>
          </w:rPr>
          <w:t xml:space="preserve">, and </w:t>
        </w:r>
        <w:r w:rsidR="000F5DB6" w:rsidRPr="00437EBA">
          <w:rPr>
            <w:i/>
            <w:iCs/>
            <w:sz w:val="24"/>
            <w:szCs w:val="24"/>
          </w:rPr>
          <w:t xml:space="preserve">B. </w:t>
        </w:r>
        <w:proofErr w:type="spellStart"/>
        <w:r w:rsidR="000F5DB6" w:rsidRPr="00437EBA">
          <w:rPr>
            <w:i/>
            <w:iCs/>
            <w:sz w:val="24"/>
            <w:szCs w:val="24"/>
          </w:rPr>
          <w:t>vosnesenskii</w:t>
        </w:r>
        <w:proofErr w:type="spellEnd"/>
        <w:r w:rsidR="000F5DB6" w:rsidRPr="00437EBA">
          <w:rPr>
            <w:sz w:val="24"/>
            <w:szCs w:val="24"/>
          </w:rPr>
          <w:t>)</w:t>
        </w:r>
      </w:ins>
      <w:del w:id="1" w:author="jensj27@student.ubc.ca" w:date="2024-06-05T17:39:00Z" w16du:dateUtc="2024-06-06T00:39:00Z">
        <w:r w:rsidR="00102CAF" w:rsidRPr="00437EBA" w:rsidDel="000F5DB6">
          <w:rPr>
            <w:sz w:val="24"/>
            <w:szCs w:val="24"/>
          </w:rPr>
          <w:delText>other common nati</w:delText>
        </w:r>
      </w:del>
      <w:r>
        <w:rPr>
          <w:sz w:val="24"/>
          <w:szCs w:val="24"/>
        </w:rPr>
        <w:t xml:space="preserve">. To test differences in species phenology, we </w:t>
      </w:r>
      <w:proofErr w:type="spellStart"/>
      <w:r>
        <w:rPr>
          <w:sz w:val="24"/>
          <w:szCs w:val="24"/>
        </w:rPr>
        <w:t>applyied</w:t>
      </w:r>
      <w:proofErr w:type="spellEnd"/>
      <w:r w:rsidR="00102CAF" w:rsidRPr="00437EBA">
        <w:rPr>
          <w:sz w:val="24"/>
          <w:szCs w:val="24"/>
        </w:rPr>
        <w:t xml:space="preserve"> a </w:t>
      </w:r>
      <w:ins w:id="2" w:author="jensj27@student.ubc.ca" w:date="2024-06-05T16:52:00Z" w16du:dateUtc="2024-06-05T23:52:00Z">
        <w:r w:rsidR="00102CAF" w:rsidRPr="00437EBA">
          <w:rPr>
            <w:sz w:val="24"/>
            <w:szCs w:val="24"/>
          </w:rPr>
          <w:t xml:space="preserve">Bayesian </w:t>
        </w:r>
      </w:ins>
      <w:r w:rsidR="00102CAF" w:rsidRPr="00437EBA">
        <w:rPr>
          <w:sz w:val="24"/>
          <w:szCs w:val="24"/>
        </w:rPr>
        <w:t xml:space="preserve">generalized mixed model (GLMM) with a Poisson distribution to </w:t>
      </w:r>
      <w:del w:id="3" w:author="jensj27@student.ubc.ca" w:date="2024-06-05T16:52:00Z" w16du:dateUtc="2024-06-05T23:52:00Z">
        <w:r w:rsidR="00102CAF" w:rsidRPr="00437EBA" w:rsidDel="00102CAF">
          <w:rPr>
            <w:sz w:val="24"/>
            <w:szCs w:val="24"/>
          </w:rPr>
          <w:delText xml:space="preserve">model </w:delText>
        </w:r>
      </w:del>
      <w:r>
        <w:rPr>
          <w:sz w:val="24"/>
          <w:szCs w:val="24"/>
        </w:rPr>
        <w:t>our</w:t>
      </w:r>
      <w:ins w:id="4" w:author="jensj27@student.ubc.ca" w:date="2024-06-05T16:51:00Z" w16du:dateUtc="2024-06-05T23:51:00Z">
        <w:r w:rsidR="00102CAF" w:rsidRPr="00437EBA">
          <w:rPr>
            <w:sz w:val="24"/>
            <w:szCs w:val="24"/>
          </w:rPr>
          <w:t xml:space="preserve"> </w:t>
        </w:r>
      </w:ins>
      <w:r w:rsidR="00102CAF" w:rsidRPr="00437EBA">
        <w:rPr>
          <w:sz w:val="24"/>
          <w:szCs w:val="24"/>
        </w:rPr>
        <w:t>bumble bee count</w:t>
      </w:r>
      <w:r>
        <w:rPr>
          <w:sz w:val="24"/>
          <w:szCs w:val="24"/>
        </w:rPr>
        <w:t>s</w:t>
      </w:r>
      <w:r w:rsidR="00102CAF" w:rsidRPr="00437EBA">
        <w:rPr>
          <w:sz w:val="24"/>
          <w:szCs w:val="24"/>
        </w:rPr>
        <w:t xml:space="preserve">. We restricted the count data to workers only, as males and queens exhibit distinct phenological patterns from workers, emerging earlier and later than workers on average, respectively </w:t>
      </w:r>
      <w:sdt>
        <w:sdtPr>
          <w:rPr>
            <w:color w:val="000000"/>
            <w:sz w:val="24"/>
            <w:szCs w:val="24"/>
          </w:rPr>
          <w:tag w:val="MENDELEY_CITATION_v3_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"/>
          <w:id w:val="850538722"/>
          <w:placeholder>
            <w:docPart w:val="FD4408080284493ABBEBFB295F94B3DA"/>
          </w:placeholder>
        </w:sdtPr>
        <w:sdtContent>
          <w:r w:rsidR="00102CAF" w:rsidRPr="00437EBA">
            <w:rPr>
              <w:color w:val="000000"/>
              <w:sz w:val="24"/>
              <w:szCs w:val="24"/>
            </w:rPr>
            <w:t>(Williams et al., 2014)</w:t>
          </w:r>
        </w:sdtContent>
      </w:sdt>
      <w:r w:rsidR="00102CAF" w:rsidRPr="00437EBA">
        <w:rPr>
          <w:sz w:val="24"/>
          <w:szCs w:val="24"/>
        </w:rPr>
        <w:t xml:space="preserve">. </w:t>
      </w:r>
      <w:r>
        <w:rPr>
          <w:sz w:val="24"/>
          <w:szCs w:val="24"/>
        </w:rPr>
        <w:t>We modeled</w:t>
      </w:r>
      <w:r w:rsidR="00102CAF" w:rsidRPr="00437EBA">
        <w:rPr>
          <w:sz w:val="24"/>
          <w:szCs w:val="24"/>
        </w:rPr>
        <w:t xml:space="preserve"> </w:t>
      </w:r>
      <w:r>
        <w:rPr>
          <w:sz w:val="24"/>
          <w:szCs w:val="24"/>
        </w:rPr>
        <w:t xml:space="preserve">variation in </w:t>
      </w:r>
      <w:r w:rsidR="00102CAF" w:rsidRPr="00437EBA">
        <w:rPr>
          <w:sz w:val="24"/>
          <w:szCs w:val="24"/>
        </w:rPr>
        <w:t>bumble bee count</w:t>
      </w:r>
      <w:r>
        <w:rPr>
          <w:sz w:val="24"/>
          <w:szCs w:val="24"/>
        </w:rPr>
        <w:t>s</w:t>
      </w:r>
      <w:r w:rsidR="00102CAF" w:rsidRPr="00437EBA">
        <w:rPr>
          <w:sz w:val="24"/>
          <w:szCs w:val="24"/>
        </w:rPr>
        <w:t xml:space="preserve"> </w:t>
      </w:r>
      <w:r w:rsidR="00564ED4" w:rsidRPr="00437EBA">
        <w:rPr>
          <w:sz w:val="24"/>
          <w:szCs w:val="24"/>
        </w:rPr>
        <w:t>us</w:t>
      </w:r>
      <w:r>
        <w:rPr>
          <w:sz w:val="24"/>
          <w:szCs w:val="24"/>
        </w:rPr>
        <w:t>ing</w:t>
      </w:r>
      <w:r w:rsidR="00564ED4" w:rsidRPr="00437EBA">
        <w:rPr>
          <w:sz w:val="24"/>
          <w:szCs w:val="24"/>
        </w:rPr>
        <w:t xml:space="preserve"> a log-link function </w:t>
      </w:r>
      <w:r>
        <w:rPr>
          <w:sz w:val="24"/>
          <w:szCs w:val="24"/>
        </w:rPr>
        <w:t>and included</w:t>
      </w:r>
      <w:r w:rsidR="00564ED4" w:rsidRPr="00437EBA">
        <w:rPr>
          <w:sz w:val="24"/>
          <w:szCs w:val="24"/>
        </w:rPr>
        <w:t xml:space="preserve"> </w:t>
      </w:r>
      <w:r>
        <w:rPr>
          <w:sz w:val="24"/>
          <w:szCs w:val="24"/>
        </w:rPr>
        <w:t xml:space="preserve">the following predictors: </w:t>
      </w:r>
      <w:ins w:id="5" w:author="jensj27@student.ubc.ca" w:date="2024-06-05T16:57:00Z" w16du:dateUtc="2024-06-05T23:57:00Z">
        <w:r w:rsidR="0036490D" w:rsidRPr="00437EBA">
          <w:rPr>
            <w:sz w:val="24"/>
            <w:szCs w:val="24"/>
          </w:rPr>
          <w:t>species</w:t>
        </w:r>
      </w:ins>
      <w:r>
        <w:rPr>
          <w:sz w:val="24"/>
          <w:szCs w:val="24"/>
        </w:rPr>
        <w:t>, year (</w:t>
      </w:r>
      <w:ins w:id="6" w:author="jensj27@student.ubc.ca" w:date="2024-06-05T16:58:00Z" w16du:dateUtc="2024-06-05T23:58:00Z">
        <w:r w:rsidRPr="00437EBA">
          <w:rPr>
            <w:sz w:val="24"/>
            <w:szCs w:val="24"/>
          </w:rPr>
          <w:t>2022 or 2023</w:t>
        </w:r>
      </w:ins>
      <w:r>
        <w:rPr>
          <w:sz w:val="24"/>
          <w:szCs w:val="24"/>
        </w:rPr>
        <w:t xml:space="preserve">), and </w:t>
      </w:r>
      <w:ins w:id="7" w:author="jensj27@student.ubc.ca" w:date="2024-06-05T16:57:00Z" w16du:dateUtc="2024-06-05T23:57:00Z">
        <w:r w:rsidR="0036490D" w:rsidRPr="00437EBA">
          <w:rPr>
            <w:sz w:val="24"/>
            <w:szCs w:val="24"/>
          </w:rPr>
          <w:t>species-specific effect</w:t>
        </w:r>
      </w:ins>
      <w:r>
        <w:rPr>
          <w:sz w:val="24"/>
          <w:szCs w:val="24"/>
        </w:rPr>
        <w:t>s</w:t>
      </w:r>
      <w:ins w:id="8" w:author="jensj27@student.ubc.ca" w:date="2024-06-05T16:57:00Z" w16du:dateUtc="2024-06-05T23:57:00Z">
        <w:r w:rsidR="0036490D" w:rsidRPr="00437EBA">
          <w:rPr>
            <w:sz w:val="24"/>
            <w:szCs w:val="24"/>
          </w:rPr>
          <w:t xml:space="preserve"> of Julian date</w:t>
        </w:r>
      </w:ins>
      <w:r>
        <w:rPr>
          <w:sz w:val="24"/>
          <w:szCs w:val="24"/>
        </w:rPr>
        <w:t xml:space="preserve"> and</w:t>
      </w:r>
      <w:ins w:id="9" w:author="jensj27@student.ubc.ca" w:date="2024-06-05T16:59:00Z" w16du:dateUtc="2024-06-05T23:59:00Z">
        <w:r w:rsidR="00AE79DF" w:rsidRPr="00437EBA">
          <w:rPr>
            <w:sz w:val="24"/>
            <w:szCs w:val="24"/>
          </w:rPr>
          <w:t xml:space="preserve"> </w:t>
        </w:r>
      </w:ins>
      <w:r>
        <w:rPr>
          <w:sz w:val="24"/>
          <w:szCs w:val="24"/>
        </w:rPr>
        <w:t>(</w:t>
      </w:r>
      <w:ins w:id="10" w:author="jensj27@student.ubc.ca" w:date="2024-06-05T16:59:00Z" w16du:dateUtc="2024-06-05T23:59:00Z">
        <w:r w:rsidR="00AE79DF" w:rsidRPr="00437EBA">
          <w:rPr>
            <w:sz w:val="24"/>
            <w:szCs w:val="24"/>
          </w:rPr>
          <w:t>Julian date)</w:t>
        </w:r>
        <w:r w:rsidR="00AE79DF" w:rsidRPr="00437EBA">
          <w:rPr>
            <w:sz w:val="24"/>
            <w:szCs w:val="24"/>
            <w:vertAlign w:val="superscript"/>
          </w:rPr>
          <w:t>2</w:t>
        </w:r>
      </w:ins>
      <w:r w:rsidR="004D0854">
        <w:rPr>
          <w:sz w:val="24"/>
          <w:szCs w:val="24"/>
        </w:rPr>
        <w:t>. We included a random effect of site:</w:t>
      </w:r>
    </w:p>
    <w:p w14:paraId="6286CA08" w14:textId="4360336A" w:rsidR="00135EE4" w:rsidRPr="00135EE4" w:rsidRDefault="00135EE4" w:rsidP="00102CAF">
      <w:pPr>
        <w:spacing w:line="480" w:lineRule="auto"/>
        <w:rPr>
          <w:rFonts w:eastAsiaTheme="minorEastAsia"/>
          <w:sz w:val="24"/>
          <w:szCs w:val="24"/>
        </w:rPr>
      </w:pPr>
      <m:oMath>
        <m:r>
          <w:rPr>
            <w:rFonts w:ascii="Cambria Math" w:hAnsi="Cambria Math"/>
            <w:sz w:val="24"/>
            <w:szCs w:val="24"/>
          </w:rPr>
          <m:t>log</m:t>
        </m:r>
        <m:d>
          <m:dPr>
            <m:ctrlPr>
              <w:rPr>
                <w:rFonts w:ascii="Cambria Math" w:hAnsi="Cambria Math"/>
                <w:i/>
                <w:sz w:val="24"/>
                <w:szCs w:val="24"/>
              </w:rPr>
            </m:ctrlPr>
          </m:dPr>
          <m:e>
            <m:r>
              <w:rPr>
                <w:rFonts w:ascii="Cambria Math" w:hAnsi="Cambria Math"/>
                <w:sz w:val="24"/>
                <w:szCs w:val="24"/>
              </w:rPr>
              <m:t>count</m:t>
            </m:r>
          </m:e>
        </m:d>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0</m:t>
            </m:r>
          </m:sub>
        </m:sSub>
        <m:d>
          <m:dPr>
            <m:begChr m:val="["/>
            <m:endChr m:val="]"/>
            <m:ctrlPr>
              <w:rPr>
                <w:rFonts w:ascii="Cambria Math" w:hAnsi="Cambria Math"/>
                <w:i/>
                <w:sz w:val="24"/>
                <w:szCs w:val="24"/>
              </w:rPr>
            </m:ctrlPr>
          </m:dPr>
          <m:e>
            <m:r>
              <w:rPr>
                <w:rFonts w:ascii="Cambria Math" w:hAnsi="Cambria Math"/>
                <w:sz w:val="24"/>
                <w:szCs w:val="24"/>
              </w:rPr>
              <m:t>site</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d>
          <m:dPr>
            <m:begChr m:val="["/>
            <m:endChr m:val="]"/>
            <m:ctrlPr>
              <w:rPr>
                <w:rFonts w:ascii="Cambria Math" w:hAnsi="Cambria Math"/>
                <w:i/>
                <w:sz w:val="24"/>
                <w:szCs w:val="24"/>
              </w:rPr>
            </m:ctrlPr>
          </m:dPr>
          <m:e>
            <m:r>
              <w:rPr>
                <w:rFonts w:ascii="Cambria Math" w:hAnsi="Cambria Math"/>
                <w:sz w:val="24"/>
                <w:szCs w:val="24"/>
              </w:rPr>
              <m:t>year</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d>
          <m:dPr>
            <m:begChr m:val="["/>
            <m:endChr m:val="]"/>
            <m:ctrlPr>
              <w:rPr>
                <w:rFonts w:ascii="Cambria Math" w:hAnsi="Cambria Math"/>
                <w:i/>
                <w:sz w:val="24"/>
                <w:szCs w:val="24"/>
              </w:rPr>
            </m:ctrlPr>
          </m:dPr>
          <m:e>
            <m:r>
              <w:rPr>
                <w:rFonts w:ascii="Cambria Math" w:hAnsi="Cambria Math"/>
                <w:sz w:val="24"/>
                <w:szCs w:val="24"/>
              </w:rPr>
              <m:t>species</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m:t>
            </m:r>
          </m:sub>
        </m:sSub>
        <m:d>
          <m:dPr>
            <m:begChr m:val="["/>
            <m:endChr m:val="]"/>
            <m:ctrlPr>
              <w:rPr>
                <w:rFonts w:ascii="Cambria Math" w:hAnsi="Cambria Math"/>
                <w:i/>
                <w:sz w:val="24"/>
                <w:szCs w:val="24"/>
              </w:rPr>
            </m:ctrlPr>
          </m:dPr>
          <m:e>
            <m:r>
              <w:rPr>
                <w:rFonts w:ascii="Cambria Math" w:hAnsi="Cambria Math"/>
                <w:sz w:val="24"/>
                <w:szCs w:val="24"/>
              </w:rPr>
              <m:t>species</m:t>
            </m:r>
          </m:e>
        </m:d>
        <m:r>
          <w:rPr>
            <w:rFonts w:ascii="Cambria Math" w:eastAsiaTheme="minorEastAsia" w:hAnsi="Cambria Math"/>
            <w:sz w:val="24"/>
            <w:szCs w:val="24"/>
          </w:rPr>
          <m:t>×</m:t>
        </m:r>
        <m:r>
          <w:rPr>
            <w:rFonts w:ascii="Cambria Math" w:hAnsi="Cambria Math"/>
            <w:sz w:val="24"/>
            <w:szCs w:val="24"/>
          </w:rPr>
          <m:t>Julian date</m:t>
        </m:r>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4</m:t>
            </m:r>
          </m:sub>
        </m:sSub>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species</m:t>
            </m:r>
          </m:e>
        </m:d>
        <m:r>
          <w:rPr>
            <w:rFonts w:ascii="Cambria Math" w:eastAsiaTheme="minorEastAsia" w:hAnsi="Cambria Math"/>
            <w:sz w:val="24"/>
            <w:szCs w:val="24"/>
          </w:rPr>
          <m:t>×</m:t>
        </m:r>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r>
                  <w:rPr>
                    <w:rFonts w:ascii="Cambria Math" w:eastAsiaTheme="minorEastAsia" w:hAnsi="Cambria Math"/>
                    <w:sz w:val="24"/>
                    <w:szCs w:val="24"/>
                  </w:rPr>
                  <m:t>Julian date</m:t>
                </m:r>
              </m:e>
            </m:d>
          </m:e>
          <m:sup>
            <m:r>
              <w:rPr>
                <w:rFonts w:ascii="Cambria Math" w:eastAsiaTheme="minorEastAsia" w:hAnsi="Cambria Math"/>
                <w:sz w:val="24"/>
                <w:szCs w:val="24"/>
              </w:rPr>
              <m:t>2</m:t>
            </m:r>
          </m:sup>
        </m:sSup>
        <m:r>
          <w:rPr>
            <w:rFonts w:ascii="Cambria Math" w:eastAsiaTheme="minorEastAsia" w:hAnsi="Cambria Math"/>
            <w:sz w:val="24"/>
            <w:szCs w:val="24"/>
          </w:rPr>
          <m:t>+ ε</m:t>
        </m:r>
      </m:oMath>
      <w:r w:rsidR="004D0854">
        <w:rPr>
          <w:rFonts w:eastAsiaTheme="minorEastAsia"/>
          <w:sz w:val="24"/>
          <w:szCs w:val="24"/>
        </w:rPr>
        <w:t xml:space="preserve">; </w:t>
      </w:r>
    </w:p>
    <w:p w14:paraId="54E8F2AF" w14:textId="6DDAC1DF" w:rsidR="00135EE4" w:rsidRDefault="00000000" w:rsidP="00102CAF">
      <w:pPr>
        <w:spacing w:line="480" w:lineRule="auto"/>
        <w:rPr>
          <w:rFonts w:eastAsiaTheme="minorEastAsia"/>
          <w:sz w:val="24"/>
          <w:szCs w:val="24"/>
        </w:rPr>
      </w:pP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0</m:t>
            </m:r>
          </m:sub>
        </m:sSub>
        <m:d>
          <m:dPr>
            <m:begChr m:val="["/>
            <m:endChr m:val="]"/>
            <m:ctrlPr>
              <w:rPr>
                <w:rFonts w:ascii="Cambria Math" w:hAnsi="Cambria Math"/>
                <w:i/>
                <w:sz w:val="24"/>
                <w:szCs w:val="24"/>
              </w:rPr>
            </m:ctrlPr>
          </m:dPr>
          <m:e>
            <m:r>
              <w:rPr>
                <w:rFonts w:ascii="Cambria Math" w:hAnsi="Cambria Math"/>
                <w:sz w:val="24"/>
                <w:szCs w:val="24"/>
              </w:rPr>
              <m:t>site</m:t>
            </m:r>
          </m:e>
        </m:d>
        <m:r>
          <w:rPr>
            <w:rFonts w:ascii="Cambria Math" w:hAnsi="Cambria Math"/>
            <w:sz w:val="24"/>
            <w:szCs w:val="24"/>
          </w:rPr>
          <m:t xml:space="preserve"> ~ Normal(</m:t>
        </m:r>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site</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site</m:t>
            </m:r>
          </m:sub>
        </m:sSub>
        <m:r>
          <w:rPr>
            <w:rFonts w:ascii="Cambria Math" w:hAnsi="Cambria Math"/>
            <w:sz w:val="24"/>
            <w:szCs w:val="24"/>
          </w:rPr>
          <m:t>)</m:t>
        </m:r>
      </m:oMath>
      <w:r w:rsidR="00F4119C">
        <w:rPr>
          <w:rFonts w:eastAsiaTheme="minorEastAsia"/>
          <w:sz w:val="24"/>
          <w:szCs w:val="24"/>
        </w:rPr>
        <w:t>;</w:t>
      </w:r>
    </w:p>
    <w:p w14:paraId="1CF3303F" w14:textId="7A8C5375" w:rsidR="00F4119C" w:rsidRPr="004D0854" w:rsidRDefault="00F4119C" w:rsidP="00102CAF">
      <w:pPr>
        <w:spacing w:line="480" w:lineRule="auto"/>
        <w:rPr>
          <w:rFonts w:eastAsiaTheme="minorEastAsia"/>
          <w:sz w:val="24"/>
          <w:szCs w:val="24"/>
        </w:rPr>
      </w:pPr>
      <m:oMath>
        <m:r>
          <w:rPr>
            <w:rFonts w:ascii="Cambria Math" w:eastAsiaTheme="minorEastAsia" w:hAnsi="Cambria Math"/>
            <w:sz w:val="24"/>
            <w:szCs w:val="24"/>
          </w:rPr>
          <m:t>ε</m:t>
        </m:r>
        <m:r>
          <w:rPr>
            <w:rFonts w:ascii="Cambria Math" w:eastAsiaTheme="minorEastAsia" w:hAnsi="Cambria Math"/>
            <w:sz w:val="24"/>
            <w:szCs w:val="24"/>
          </w:rPr>
          <m:t xml:space="preserve"> </m:t>
        </m:r>
        <m:r>
          <w:rPr>
            <w:rFonts w:ascii="Cambria Math" w:hAnsi="Cambria Math"/>
            <w:sz w:val="24"/>
            <w:szCs w:val="24"/>
          </w:rPr>
          <m:t>~ Normal(</m:t>
        </m:r>
        <m:r>
          <w:rPr>
            <w:rFonts w:ascii="Cambria Math" w:hAnsi="Cambria Math"/>
            <w:sz w:val="24"/>
            <w:szCs w:val="24"/>
          </w:rPr>
          <m:t>0</m:t>
        </m:r>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s</m:t>
            </m:r>
            <m:r>
              <w:rPr>
                <w:rFonts w:ascii="Cambria Math" w:hAnsi="Cambria Math"/>
                <w:sz w:val="24"/>
                <w:szCs w:val="24"/>
              </w:rPr>
              <m:t>pecies</m:t>
            </m:r>
          </m:sub>
        </m:sSub>
        <m:r>
          <w:rPr>
            <w:rFonts w:ascii="Cambria Math" w:hAnsi="Cambria Math"/>
            <w:sz w:val="24"/>
            <w:szCs w:val="24"/>
          </w:rPr>
          <m:t>)</m:t>
        </m:r>
      </m:oMath>
      <w:r>
        <w:rPr>
          <w:rFonts w:eastAsiaTheme="minorEastAsia"/>
          <w:sz w:val="24"/>
          <w:szCs w:val="24"/>
        </w:rPr>
        <w:t>.</w:t>
      </w:r>
    </w:p>
    <w:p w14:paraId="10F28B01" w14:textId="353772FB" w:rsidR="000F5DB6" w:rsidRPr="00437EBA" w:rsidRDefault="00135EE4" w:rsidP="00102CAF">
      <w:pPr>
        <w:spacing w:line="480" w:lineRule="auto"/>
        <w:rPr>
          <w:ins w:id="11" w:author="jensj27@student.ubc.ca" w:date="2024-06-05T17:38:00Z" w16du:dateUtc="2024-06-06T00:38:00Z"/>
          <w:sz w:val="24"/>
          <w:szCs w:val="24"/>
        </w:rPr>
      </w:pPr>
      <w:r>
        <w:rPr>
          <w:sz w:val="24"/>
          <w:szCs w:val="24"/>
        </w:rPr>
        <w:t xml:space="preserve"> </w:t>
      </w:r>
      <w:ins w:id="12" w:author="jensj27@student.ubc.ca" w:date="2024-06-05T17:25:00Z" w16du:dateUtc="2024-06-06T00:25:00Z">
        <w:r w:rsidR="00F841B2" w:rsidRPr="00437EBA">
          <w:rPr>
            <w:i/>
            <w:iCs/>
            <w:sz w:val="24"/>
            <w:szCs w:val="24"/>
          </w:rPr>
          <w:t xml:space="preserve">B. impatiens </w:t>
        </w:r>
      </w:ins>
      <w:r>
        <w:rPr>
          <w:sz w:val="24"/>
          <w:szCs w:val="24"/>
        </w:rPr>
        <w:t>was used</w:t>
      </w:r>
      <w:ins w:id="13" w:author="jensj27@student.ubc.ca" w:date="2024-06-05T17:25:00Z" w16du:dateUtc="2024-06-06T00:25:00Z">
        <w:r w:rsidR="00F841B2" w:rsidRPr="00437EBA">
          <w:rPr>
            <w:sz w:val="24"/>
            <w:szCs w:val="24"/>
          </w:rPr>
          <w:t xml:space="preserve"> as the reference level</w:t>
        </w:r>
      </w:ins>
      <w:r>
        <w:rPr>
          <w:sz w:val="24"/>
          <w:szCs w:val="24"/>
        </w:rPr>
        <w:t xml:space="preserve"> for each of the species-specific effects</w:t>
      </w:r>
      <w:r w:rsidR="004D0854">
        <w:rPr>
          <w:sz w:val="24"/>
          <w:szCs w:val="24"/>
        </w:rPr>
        <w:t>.</w:t>
      </w:r>
      <w:ins w:id="14" w:author="jensj27@student.ubc.ca" w:date="2024-06-05T17:25:00Z" w16du:dateUtc="2024-06-06T00:25:00Z">
        <w:r w:rsidR="00F841B2" w:rsidRPr="00437EBA">
          <w:rPr>
            <w:sz w:val="24"/>
            <w:szCs w:val="24"/>
          </w:rPr>
          <w:t xml:space="preserve"> </w:t>
        </w:r>
      </w:ins>
      <w:r w:rsidR="004D0854">
        <w:rPr>
          <w:sz w:val="24"/>
          <w:szCs w:val="24"/>
        </w:rPr>
        <w:t>As such, t</w:t>
      </w:r>
      <w:ins w:id="15" w:author="jensj27@student.ubc.ca" w:date="2024-06-05T16:59:00Z" w16du:dateUtc="2024-06-05T23:59:00Z">
        <w:r w:rsidR="00AE79DF" w:rsidRPr="00437EBA">
          <w:rPr>
            <w:sz w:val="24"/>
            <w:szCs w:val="24"/>
          </w:rPr>
          <w:t xml:space="preserve">he effect of </w:t>
        </w:r>
      </w:ins>
      <w:ins w:id="16" w:author="jensj27@student.ubc.ca" w:date="2024-06-05T17:00:00Z" w16du:dateUtc="2024-06-06T00:00:00Z">
        <w:r w:rsidR="00AE79DF" w:rsidRPr="00437EBA">
          <w:rPr>
            <w:sz w:val="24"/>
            <w:szCs w:val="24"/>
          </w:rPr>
          <w:t xml:space="preserve">Julian </w:t>
        </w:r>
      </w:ins>
      <w:ins w:id="17" w:author="jensj27@student.ubc.ca" w:date="2024-06-05T16:59:00Z" w16du:dateUtc="2024-06-05T23:59:00Z">
        <w:r w:rsidR="00AE79DF" w:rsidRPr="00437EBA">
          <w:rPr>
            <w:sz w:val="24"/>
            <w:szCs w:val="24"/>
          </w:rPr>
          <w:t xml:space="preserve">date </w:t>
        </w:r>
      </w:ins>
      <w:r w:rsidR="004D0854">
        <w:rPr>
          <w:sz w:val="24"/>
          <w:szCs w:val="24"/>
        </w:rPr>
        <w:t>represents</w:t>
      </w:r>
      <w:ins w:id="18" w:author="jensj27@student.ubc.ca" w:date="2024-06-05T17:00:00Z" w16du:dateUtc="2024-06-06T00:00:00Z">
        <w:r w:rsidR="00AE79DF" w:rsidRPr="00437EBA">
          <w:rPr>
            <w:sz w:val="24"/>
            <w:szCs w:val="24"/>
          </w:rPr>
          <w:t xml:space="preserve"> </w:t>
        </w:r>
      </w:ins>
      <w:r w:rsidR="004D0854">
        <w:rPr>
          <w:sz w:val="24"/>
          <w:szCs w:val="24"/>
        </w:rPr>
        <w:t>the</w:t>
      </w:r>
      <w:ins w:id="19" w:author="jensj27@student.ubc.ca" w:date="2024-06-05T17:25:00Z" w16du:dateUtc="2024-06-06T00:25:00Z">
        <w:r w:rsidR="00F841B2" w:rsidRPr="00437EBA">
          <w:rPr>
            <w:sz w:val="24"/>
            <w:szCs w:val="24"/>
          </w:rPr>
          <w:t xml:space="preserve"> difference in </w:t>
        </w:r>
      </w:ins>
      <w:r w:rsidR="004D0854">
        <w:rPr>
          <w:sz w:val="24"/>
          <w:szCs w:val="24"/>
        </w:rPr>
        <w:t xml:space="preserve">the </w:t>
      </w:r>
      <w:ins w:id="20" w:author="jensj27@student.ubc.ca" w:date="2024-06-05T17:00:00Z" w16du:dateUtc="2024-06-06T00:00:00Z">
        <w:r w:rsidR="00AE79DF" w:rsidRPr="00437EBA">
          <w:rPr>
            <w:sz w:val="24"/>
            <w:szCs w:val="24"/>
          </w:rPr>
          <w:t>timing of peak abundance</w:t>
        </w:r>
      </w:ins>
      <w:r w:rsidR="00564ED4" w:rsidRPr="00437EBA">
        <w:rPr>
          <w:sz w:val="24"/>
          <w:szCs w:val="24"/>
        </w:rPr>
        <w:t xml:space="preserve"> </w:t>
      </w:r>
      <w:r w:rsidR="004D0854">
        <w:rPr>
          <w:sz w:val="24"/>
          <w:szCs w:val="24"/>
        </w:rPr>
        <w:t xml:space="preserve">of each species </w:t>
      </w:r>
      <w:r w:rsidR="00564ED4" w:rsidRPr="00437EBA">
        <w:rPr>
          <w:sz w:val="24"/>
          <w:szCs w:val="24"/>
        </w:rPr>
        <w:t xml:space="preserve">relative to </w:t>
      </w:r>
      <w:r w:rsidR="00564ED4" w:rsidRPr="00437EBA">
        <w:rPr>
          <w:i/>
          <w:iCs/>
          <w:sz w:val="24"/>
          <w:szCs w:val="24"/>
        </w:rPr>
        <w:t>B. impatiens</w:t>
      </w:r>
      <w:r w:rsidR="004D0854">
        <w:rPr>
          <w:sz w:val="24"/>
          <w:szCs w:val="24"/>
        </w:rPr>
        <w:t>.</w:t>
      </w:r>
      <w:ins w:id="21" w:author="jensj27@student.ubc.ca" w:date="2024-06-05T17:00:00Z" w16du:dateUtc="2024-06-06T00:00:00Z">
        <w:r w:rsidR="00AE79DF" w:rsidRPr="00437EBA">
          <w:rPr>
            <w:sz w:val="24"/>
            <w:szCs w:val="24"/>
          </w:rPr>
          <w:t xml:space="preserve"> </w:t>
        </w:r>
      </w:ins>
      <w:r w:rsidR="004D0854">
        <w:rPr>
          <w:sz w:val="24"/>
          <w:szCs w:val="24"/>
        </w:rPr>
        <w:t>T</w:t>
      </w:r>
      <w:ins w:id="22" w:author="jensj27@student.ubc.ca" w:date="2024-06-05T17:00:00Z" w16du:dateUtc="2024-06-06T00:00:00Z">
        <w:r w:rsidR="00AE79DF" w:rsidRPr="00437EBA">
          <w:rPr>
            <w:sz w:val="24"/>
            <w:szCs w:val="24"/>
          </w:rPr>
          <w:t xml:space="preserve">he </w:t>
        </w:r>
      </w:ins>
      <w:ins w:id="23" w:author="jensj27@student.ubc.ca" w:date="2024-06-05T17:05:00Z" w16du:dateUtc="2024-06-06T00:05:00Z">
        <w:r w:rsidR="00AE79DF" w:rsidRPr="00437EBA">
          <w:rPr>
            <w:sz w:val="24"/>
            <w:szCs w:val="24"/>
          </w:rPr>
          <w:t xml:space="preserve">quadratic </w:t>
        </w:r>
      </w:ins>
      <w:ins w:id="24" w:author="jensj27@student.ubc.ca" w:date="2024-06-05T17:00:00Z" w16du:dateUtc="2024-06-06T00:00:00Z">
        <w:r w:rsidR="00AE79DF" w:rsidRPr="00437EBA">
          <w:rPr>
            <w:sz w:val="24"/>
            <w:szCs w:val="24"/>
          </w:rPr>
          <w:t>effect of (Julian date)</w:t>
        </w:r>
        <w:r w:rsidR="00AE79DF" w:rsidRPr="00437EBA">
          <w:rPr>
            <w:sz w:val="24"/>
            <w:szCs w:val="24"/>
            <w:vertAlign w:val="superscript"/>
          </w:rPr>
          <w:t>2</w:t>
        </w:r>
        <w:r w:rsidR="00AE79DF" w:rsidRPr="00437EBA">
          <w:rPr>
            <w:sz w:val="24"/>
            <w:szCs w:val="24"/>
          </w:rPr>
          <w:t xml:space="preserve"> </w:t>
        </w:r>
      </w:ins>
      <w:r w:rsidR="004D0854">
        <w:rPr>
          <w:sz w:val="24"/>
          <w:szCs w:val="24"/>
        </w:rPr>
        <w:t>represents</w:t>
      </w:r>
      <w:ins w:id="25" w:author="jensj27@student.ubc.ca" w:date="2024-06-05T17:00:00Z" w16du:dateUtc="2024-06-06T00:00:00Z">
        <w:r w:rsidR="004D0854" w:rsidRPr="00437EBA">
          <w:rPr>
            <w:sz w:val="24"/>
            <w:szCs w:val="24"/>
          </w:rPr>
          <w:t xml:space="preserve"> </w:t>
        </w:r>
      </w:ins>
      <w:r w:rsidR="004D0854">
        <w:rPr>
          <w:sz w:val="24"/>
          <w:szCs w:val="24"/>
        </w:rPr>
        <w:t>the</w:t>
      </w:r>
      <w:ins w:id="26" w:author="jensj27@student.ubc.ca" w:date="2024-06-05T17:25:00Z" w16du:dateUtc="2024-06-06T00:25:00Z">
        <w:r w:rsidR="004D0854" w:rsidRPr="00437EBA">
          <w:rPr>
            <w:sz w:val="24"/>
            <w:szCs w:val="24"/>
          </w:rPr>
          <w:t xml:space="preserve"> difference in </w:t>
        </w:r>
      </w:ins>
      <w:r w:rsidR="004D0854">
        <w:rPr>
          <w:sz w:val="24"/>
          <w:szCs w:val="24"/>
        </w:rPr>
        <w:t xml:space="preserve">the </w:t>
      </w:r>
      <w:r w:rsidR="00564ED4" w:rsidRPr="00437EBA">
        <w:rPr>
          <w:sz w:val="24"/>
          <w:szCs w:val="24"/>
        </w:rPr>
        <w:t xml:space="preserve">phenological decay </w:t>
      </w:r>
      <w:r w:rsidR="004D0854">
        <w:rPr>
          <w:sz w:val="24"/>
          <w:szCs w:val="24"/>
        </w:rPr>
        <w:t xml:space="preserve">of counts </w:t>
      </w:r>
      <w:r w:rsidR="00564ED4" w:rsidRPr="00437EBA">
        <w:rPr>
          <w:sz w:val="24"/>
          <w:szCs w:val="24"/>
        </w:rPr>
        <w:t xml:space="preserve">around the date of peak abundance relative to </w:t>
      </w:r>
      <w:r w:rsidR="00564ED4" w:rsidRPr="00437EBA">
        <w:rPr>
          <w:i/>
          <w:iCs/>
          <w:sz w:val="24"/>
          <w:szCs w:val="24"/>
        </w:rPr>
        <w:t>B. impatiens</w:t>
      </w:r>
      <w:ins w:id="27" w:author="jensj27@student.ubc.ca" w:date="2024-06-05T17:05:00Z" w16du:dateUtc="2024-06-06T00:05:00Z">
        <w:r w:rsidR="00AE79DF" w:rsidRPr="00437EBA">
          <w:rPr>
            <w:sz w:val="24"/>
            <w:szCs w:val="24"/>
          </w:rPr>
          <w:t xml:space="preserve"> </w:t>
        </w:r>
      </w:ins>
      <w:customXmlInsRangeStart w:id="28" w:author="jensj27@student.ubc.ca" w:date="2024-06-05T17:05:00Z"/>
      <w:sdt>
        <w:sdtPr>
          <w:rPr>
            <w:color w:val="000000"/>
            <w:sz w:val="24"/>
            <w:szCs w:val="24"/>
          </w:rPr>
          <w:tag w:val="MENDELEY_CITATION_v3_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"/>
          <w:id w:val="654807342"/>
          <w:placeholder>
            <w:docPart w:val="EA50F2FD1F2D4BF29E4BFFF0BCC6F94D"/>
          </w:placeholder>
        </w:sdtPr>
        <w:sdtContent>
          <w:customXmlInsRangeEnd w:id="28"/>
          <w:ins w:id="29" w:author="jensj27@student.ubc.ca" w:date="2024-06-05T17:05:00Z" w16du:dateUtc="2024-06-06T00:05:00Z">
            <w:r w:rsidR="00AE79DF" w:rsidRPr="00437EBA">
              <w:rPr>
                <w:color w:val="000000"/>
                <w:sz w:val="24"/>
                <w:szCs w:val="24"/>
              </w:rPr>
              <w:t>(Leong et al., 2016)</w:t>
            </w:r>
          </w:ins>
          <w:customXmlInsRangeStart w:id="30" w:author="jensj27@student.ubc.ca" w:date="2024-06-05T17:05:00Z"/>
        </w:sdtContent>
      </w:sdt>
      <w:customXmlInsRangeEnd w:id="30"/>
      <w:ins w:id="31" w:author="jensj27@student.ubc.ca" w:date="2024-06-05T17:02:00Z" w16du:dateUtc="2024-06-06T00:02:00Z">
        <w:r w:rsidR="00AE79DF" w:rsidRPr="00437EBA">
          <w:rPr>
            <w:sz w:val="24"/>
            <w:szCs w:val="24"/>
          </w:rPr>
          <w:t xml:space="preserve">. </w:t>
        </w:r>
      </w:ins>
      <w:ins w:id="32" w:author="jensj27@student.ubc.ca" w:date="2024-06-05T17:23:00Z" w16du:dateUtc="2024-06-06T00:23:00Z">
        <w:r w:rsidR="00F841B2" w:rsidRPr="00437EBA">
          <w:rPr>
            <w:sz w:val="24"/>
            <w:szCs w:val="24"/>
          </w:rPr>
          <w:t xml:space="preserve">We interpreted </w:t>
        </w:r>
      </w:ins>
      <w:ins w:id="33" w:author="jensj27@student.ubc.ca" w:date="2024-06-05T17:24:00Z" w16du:dateUtc="2024-06-06T00:24:00Z">
        <w:r w:rsidR="00F841B2" w:rsidRPr="00437EBA">
          <w:rPr>
            <w:sz w:val="24"/>
            <w:szCs w:val="24"/>
          </w:rPr>
          <w:t xml:space="preserve">native </w:t>
        </w:r>
      </w:ins>
      <w:ins w:id="34" w:author="jensj27@student.ubc.ca" w:date="2024-06-05T17:23:00Z" w16du:dateUtc="2024-06-06T00:23:00Z">
        <w:r w:rsidR="00F841B2" w:rsidRPr="00437EBA">
          <w:rPr>
            <w:sz w:val="24"/>
            <w:szCs w:val="24"/>
          </w:rPr>
          <w:t xml:space="preserve">species to have </w:t>
        </w:r>
      </w:ins>
      <w:ins w:id="35" w:author="jensj27@student.ubc.ca" w:date="2024-06-05T17:24:00Z" w16du:dateUtc="2024-06-06T00:24:00Z">
        <w:r w:rsidR="00F841B2" w:rsidRPr="00437EBA">
          <w:rPr>
            <w:sz w:val="24"/>
            <w:szCs w:val="24"/>
          </w:rPr>
          <w:t>an earlier</w:t>
        </w:r>
      </w:ins>
      <w:ins w:id="36" w:author="jensj27@student.ubc.ca" w:date="2024-06-05T17:23:00Z" w16du:dateUtc="2024-06-06T00:23:00Z">
        <w:r w:rsidR="00F841B2" w:rsidRPr="00437EBA">
          <w:rPr>
            <w:sz w:val="24"/>
            <w:szCs w:val="24"/>
          </w:rPr>
          <w:t xml:space="preserve"> phenology relative to </w:t>
        </w:r>
        <w:r w:rsidR="00F841B2" w:rsidRPr="00437EBA">
          <w:rPr>
            <w:i/>
            <w:iCs/>
            <w:sz w:val="24"/>
            <w:szCs w:val="24"/>
          </w:rPr>
          <w:t>B. impatiens</w:t>
        </w:r>
        <w:r w:rsidR="00F841B2" w:rsidRPr="00437EBA">
          <w:rPr>
            <w:sz w:val="24"/>
            <w:szCs w:val="24"/>
          </w:rPr>
          <w:t xml:space="preserve"> if the </w:t>
        </w:r>
      </w:ins>
      <w:ins w:id="37" w:author="jensj27@student.ubc.ca" w:date="2024-06-05T17:24:00Z" w16du:dateUtc="2024-06-06T00:24:00Z">
        <w:r w:rsidR="00F841B2" w:rsidRPr="00437EBA">
          <w:rPr>
            <w:sz w:val="24"/>
            <w:szCs w:val="24"/>
          </w:rPr>
          <w:t xml:space="preserve">95% BCI for the species-specific effect of Julian </w:t>
        </w:r>
        <w:r w:rsidR="00F841B2" w:rsidRPr="00437EBA">
          <w:rPr>
            <w:sz w:val="24"/>
            <w:szCs w:val="24"/>
          </w:rPr>
          <w:lastRenderedPageBreak/>
          <w:t>date was less than zero</w:t>
        </w:r>
      </w:ins>
      <w:r w:rsidR="004D0854">
        <w:rPr>
          <w:sz w:val="24"/>
          <w:szCs w:val="24"/>
        </w:rPr>
        <w:t xml:space="preserve">. Similarly, we interpreted </w:t>
      </w:r>
      <w:ins w:id="38" w:author="jensj27@student.ubc.ca" w:date="2024-06-05T17:24:00Z" w16du:dateUtc="2024-06-06T00:24:00Z">
        <w:r w:rsidR="004D0854" w:rsidRPr="00437EBA">
          <w:rPr>
            <w:sz w:val="24"/>
            <w:szCs w:val="24"/>
          </w:rPr>
          <w:t xml:space="preserve">native </w:t>
        </w:r>
      </w:ins>
      <w:ins w:id="39" w:author="jensj27@student.ubc.ca" w:date="2024-06-05T17:23:00Z" w16du:dateUtc="2024-06-06T00:23:00Z">
        <w:r w:rsidR="004D0854" w:rsidRPr="00437EBA">
          <w:rPr>
            <w:sz w:val="24"/>
            <w:szCs w:val="24"/>
          </w:rPr>
          <w:t xml:space="preserve">species to have </w:t>
        </w:r>
      </w:ins>
      <w:ins w:id="40" w:author="jensj27@student.ubc.ca" w:date="2024-06-05T17:24:00Z" w16du:dateUtc="2024-06-06T00:24:00Z">
        <w:r w:rsidR="004D0854" w:rsidRPr="00437EBA">
          <w:rPr>
            <w:sz w:val="24"/>
            <w:szCs w:val="24"/>
          </w:rPr>
          <w:t xml:space="preserve">a </w:t>
        </w:r>
      </w:ins>
      <w:r w:rsidR="004D0854">
        <w:rPr>
          <w:sz w:val="24"/>
          <w:szCs w:val="24"/>
        </w:rPr>
        <w:t>shorter</w:t>
      </w:r>
      <w:ins w:id="41" w:author="jensj27@student.ubc.ca" w:date="2024-06-05T17:23:00Z" w16du:dateUtc="2024-06-06T00:23:00Z">
        <w:r w:rsidR="004D0854" w:rsidRPr="00437EBA">
          <w:rPr>
            <w:sz w:val="24"/>
            <w:szCs w:val="24"/>
          </w:rPr>
          <w:t xml:space="preserve"> </w:t>
        </w:r>
      </w:ins>
      <w:r w:rsidR="004D0854">
        <w:rPr>
          <w:sz w:val="24"/>
          <w:szCs w:val="24"/>
        </w:rPr>
        <w:t>flight season</w:t>
      </w:r>
      <w:ins w:id="42" w:author="jensj27@student.ubc.ca" w:date="2024-06-05T17:23:00Z" w16du:dateUtc="2024-06-06T00:23:00Z">
        <w:r w:rsidR="004D0854" w:rsidRPr="00437EBA">
          <w:rPr>
            <w:sz w:val="24"/>
            <w:szCs w:val="24"/>
          </w:rPr>
          <w:t xml:space="preserve"> relative to </w:t>
        </w:r>
        <w:r w:rsidR="004D0854" w:rsidRPr="00437EBA">
          <w:rPr>
            <w:i/>
            <w:iCs/>
            <w:sz w:val="24"/>
            <w:szCs w:val="24"/>
          </w:rPr>
          <w:t>B. impatiens</w:t>
        </w:r>
        <w:r w:rsidR="004D0854" w:rsidRPr="00437EBA">
          <w:rPr>
            <w:sz w:val="24"/>
            <w:szCs w:val="24"/>
          </w:rPr>
          <w:t xml:space="preserve"> if the </w:t>
        </w:r>
      </w:ins>
      <w:ins w:id="43" w:author="jensj27@student.ubc.ca" w:date="2024-06-05T17:24:00Z" w16du:dateUtc="2024-06-06T00:24:00Z">
        <w:r w:rsidR="004D0854" w:rsidRPr="00437EBA">
          <w:rPr>
            <w:sz w:val="24"/>
            <w:szCs w:val="24"/>
          </w:rPr>
          <w:t xml:space="preserve">95% BCI for the species-specific effect of </w:t>
        </w:r>
      </w:ins>
      <w:ins w:id="44" w:author="jensj27@student.ubc.ca" w:date="2024-06-05T17:00:00Z" w16du:dateUtc="2024-06-06T00:00:00Z">
        <w:r w:rsidR="004D0854" w:rsidRPr="00437EBA">
          <w:rPr>
            <w:sz w:val="24"/>
            <w:szCs w:val="24"/>
          </w:rPr>
          <w:t>(Julian date)</w:t>
        </w:r>
        <w:r w:rsidR="004D0854" w:rsidRPr="00437EBA">
          <w:rPr>
            <w:sz w:val="24"/>
            <w:szCs w:val="24"/>
            <w:vertAlign w:val="superscript"/>
          </w:rPr>
          <w:t>2</w:t>
        </w:r>
        <w:r w:rsidR="004D0854" w:rsidRPr="00437EBA">
          <w:rPr>
            <w:sz w:val="24"/>
            <w:szCs w:val="24"/>
          </w:rPr>
          <w:t xml:space="preserve"> </w:t>
        </w:r>
      </w:ins>
      <w:ins w:id="45" w:author="jensj27@student.ubc.ca" w:date="2024-06-05T17:24:00Z" w16du:dateUtc="2024-06-06T00:24:00Z">
        <w:r w:rsidR="004D0854" w:rsidRPr="00437EBA">
          <w:rPr>
            <w:sz w:val="24"/>
            <w:szCs w:val="24"/>
          </w:rPr>
          <w:t>was less than zero</w:t>
        </w:r>
        <w:r w:rsidR="00F841B2" w:rsidRPr="00437EBA">
          <w:rPr>
            <w:sz w:val="24"/>
            <w:szCs w:val="24"/>
          </w:rPr>
          <w:t xml:space="preserve">. </w:t>
        </w:r>
      </w:ins>
      <w:ins w:id="46" w:author="jensj27@student.ubc.ca" w:date="2024-06-05T17:12:00Z" w16du:dateUtc="2024-06-06T00:12:00Z">
        <w:r w:rsidR="00564ED4" w:rsidRPr="00437EBA">
          <w:rPr>
            <w:sz w:val="24"/>
            <w:szCs w:val="24"/>
          </w:rPr>
          <w:t xml:space="preserve">Julian date and </w:t>
        </w:r>
      </w:ins>
      <w:ins w:id="47" w:author="jensj27@student.ubc.ca" w:date="2024-06-05T17:13:00Z" w16du:dateUtc="2024-06-06T00:13:00Z">
        <w:r w:rsidR="00564ED4" w:rsidRPr="00437EBA">
          <w:rPr>
            <w:sz w:val="24"/>
            <w:szCs w:val="24"/>
          </w:rPr>
          <w:t>(Julian date)</w:t>
        </w:r>
        <w:r w:rsidR="00564ED4" w:rsidRPr="00437EBA">
          <w:rPr>
            <w:sz w:val="24"/>
            <w:szCs w:val="24"/>
            <w:vertAlign w:val="superscript"/>
          </w:rPr>
          <w:t>2</w:t>
        </w:r>
        <w:r w:rsidR="00564ED4" w:rsidRPr="00437EBA">
          <w:rPr>
            <w:sz w:val="24"/>
            <w:szCs w:val="24"/>
          </w:rPr>
          <w:t xml:space="preserve"> </w:t>
        </w:r>
        <w:proofErr w:type="gramStart"/>
        <w:r w:rsidR="00564ED4" w:rsidRPr="00437EBA">
          <w:rPr>
            <w:sz w:val="24"/>
            <w:szCs w:val="24"/>
          </w:rPr>
          <w:t>were</w:t>
        </w:r>
        <w:proofErr w:type="gramEnd"/>
        <w:r w:rsidR="00564ED4" w:rsidRPr="00437EBA">
          <w:rPr>
            <w:sz w:val="24"/>
            <w:szCs w:val="24"/>
          </w:rPr>
          <w:t xml:space="preserve"> z-score standardized prior to model fitting.</w:t>
        </w:r>
      </w:ins>
      <w:r w:rsidR="00564ED4" w:rsidRPr="00437EBA">
        <w:rPr>
          <w:sz w:val="24"/>
          <w:szCs w:val="24"/>
        </w:rPr>
        <w:t xml:space="preserve"> </w:t>
      </w:r>
      <w:r w:rsidR="00B10840">
        <w:rPr>
          <w:rFonts w:eastAsiaTheme="minorEastAsia"/>
          <w:sz w:val="24"/>
          <w:szCs w:val="24"/>
        </w:rPr>
        <w:t xml:space="preserve">We included a species-specific </w:t>
      </w:r>
      <w:ins w:id="48" w:author="jensj27@student.ubc.ca" w:date="2024-06-05T17:05:00Z" w16du:dateUtc="2024-06-06T00:05:00Z">
        <w:r w:rsidR="00B10840" w:rsidRPr="00437EBA">
          <w:rPr>
            <w:sz w:val="24"/>
            <w:szCs w:val="24"/>
          </w:rPr>
          <w:t xml:space="preserve">extra-Poisson dispersion parameter </w:t>
        </w:r>
      </w:ins>
      <w:r w:rsidR="00B10840">
        <w:rPr>
          <w:sz w:val="24"/>
          <w:szCs w:val="24"/>
        </w:rPr>
        <w:t>in our model (</w:t>
      </w:r>
      <m:oMath>
        <m:r>
          <w:rPr>
            <w:rFonts w:ascii="Cambria Math" w:eastAsiaTheme="minorEastAsia" w:hAnsi="Cambria Math"/>
            <w:sz w:val="24"/>
            <w:szCs w:val="24"/>
          </w:rPr>
          <m:t>ε</m:t>
        </m:r>
      </m:oMath>
      <w:r w:rsidR="00B10840">
        <w:rPr>
          <w:rFonts w:eastAsiaTheme="minorEastAsia"/>
          <w:sz w:val="24"/>
          <w:szCs w:val="24"/>
        </w:rPr>
        <w:t>)</w:t>
      </w:r>
      <w:r w:rsidR="00B10840">
        <w:rPr>
          <w:rFonts w:eastAsiaTheme="minorEastAsia"/>
          <w:sz w:val="24"/>
          <w:szCs w:val="24"/>
        </w:rPr>
        <w:t xml:space="preserve"> </w:t>
      </w:r>
      <w:r w:rsidR="00B10840">
        <w:rPr>
          <w:rFonts w:eastAsiaTheme="minorEastAsia"/>
          <w:sz w:val="24"/>
          <w:szCs w:val="24"/>
        </w:rPr>
        <w:t xml:space="preserve">to </w:t>
      </w:r>
      <w:r w:rsidR="00F4119C">
        <w:rPr>
          <w:rFonts w:eastAsiaTheme="minorEastAsia"/>
          <w:sz w:val="24"/>
          <w:szCs w:val="24"/>
        </w:rPr>
        <w:t xml:space="preserve">capture additional variability in counts that may differ among species </w:t>
      </w:r>
      <w:r w:rsidR="00B10840" w:rsidRPr="00437EBA">
        <w:rPr>
          <w:sz w:val="24"/>
          <w:szCs w:val="24"/>
        </w:rPr>
        <w:fldChar w:fldCharType="begin" w:fldLock="1"/>
      </w:r>
      <w:r w:rsidR="00B10840" w:rsidRPr="00437EBA">
        <w:rPr>
          <w:sz w:val="24"/>
          <w:szCs w:val="24"/>
        </w:rPr>
        <w:instrText>ADDIN CSL_CITATION {"citationItems":[{"id":"ITEM-1","itemData":{"URL":"https://mc-stan.org","author":[{"dropping-particle":"","family":"Stan Development Team","given":"","non-dropping-particle":"","parse-names":false,"suffix":""}],"id":"ITEM-1","issued":{"date-parts":[["2023"]]},"title":"Stan Modeling Language Users Guide and Reference Manual, v2.31.0.","type":"webpage"},"uris":["http://www.mendeley.com/documents/?uuid=c82fe0e3-e5a9-4ac8-b715-55a45ff453b1"]}],"mendeley":{"formattedCitation":"(Stan Development Team 2023b)","plainTextFormattedCitation":"(Stan Development Team 2023b)"},"properties":{"noteIndex":0},"schema":"https://github.com/citation-style-language/schema/raw/master/csl-citation.json"}</w:instrText>
      </w:r>
      <w:r w:rsidR="00B10840" w:rsidRPr="00437EBA">
        <w:rPr>
          <w:sz w:val="24"/>
          <w:szCs w:val="24"/>
        </w:rPr>
        <w:fldChar w:fldCharType="separate"/>
      </w:r>
      <w:r w:rsidR="00B10840" w:rsidRPr="00437EBA">
        <w:rPr>
          <w:noProof/>
          <w:sz w:val="24"/>
          <w:szCs w:val="24"/>
        </w:rPr>
        <w:t>(Stan Development Team 2023b)</w:t>
      </w:r>
      <w:r w:rsidR="00B10840" w:rsidRPr="00437EBA">
        <w:rPr>
          <w:sz w:val="24"/>
          <w:szCs w:val="24"/>
        </w:rPr>
        <w:fldChar w:fldCharType="end"/>
      </w:r>
      <w:ins w:id="49" w:author="jensj27@student.ubc.ca" w:date="2024-06-05T17:05:00Z" w16du:dateUtc="2024-06-06T00:05:00Z">
        <w:r w:rsidR="00B10840" w:rsidRPr="00437EBA">
          <w:rPr>
            <w:sz w:val="24"/>
            <w:szCs w:val="24"/>
          </w:rPr>
          <w:t>.</w:t>
        </w:r>
      </w:ins>
    </w:p>
    <w:p w14:paraId="4AE08E1F" w14:textId="7D048B86" w:rsidR="001A14FD" w:rsidRDefault="004D0854" w:rsidP="001A14FD">
      <w:pPr>
        <w:spacing w:line="480" w:lineRule="auto"/>
        <w:ind w:firstLine="720"/>
        <w:rPr>
          <w:sz w:val="24"/>
          <w:szCs w:val="24"/>
        </w:rPr>
      </w:pPr>
      <w:r>
        <w:rPr>
          <w:sz w:val="24"/>
          <w:szCs w:val="24"/>
        </w:rPr>
        <w:t>Next, we</w:t>
      </w:r>
      <w:ins w:id="50" w:author="jensj27@student.ubc.ca" w:date="2024-06-05T17:38:00Z" w16du:dateUtc="2024-06-06T00:38:00Z">
        <w:r w:rsidR="000F5DB6" w:rsidRPr="00437EBA">
          <w:rPr>
            <w:sz w:val="24"/>
            <w:szCs w:val="24"/>
          </w:rPr>
          <w:t xml:space="preserve"> test</w:t>
        </w:r>
      </w:ins>
      <w:r>
        <w:rPr>
          <w:sz w:val="24"/>
          <w:szCs w:val="24"/>
        </w:rPr>
        <w:t>ed</w:t>
      </w:r>
      <w:ins w:id="51" w:author="jensj27@student.ubc.ca" w:date="2024-06-05T17:38:00Z" w16du:dateUtc="2024-06-06T00:38:00Z">
        <w:r w:rsidR="000F5DB6" w:rsidRPr="00437EBA">
          <w:rPr>
            <w:sz w:val="24"/>
            <w:szCs w:val="24"/>
          </w:rPr>
          <w:t xml:space="preserve"> whether </w:t>
        </w:r>
        <w:r w:rsidR="000F5DB6" w:rsidRPr="00437EBA">
          <w:rPr>
            <w:i/>
            <w:iCs/>
            <w:sz w:val="24"/>
            <w:szCs w:val="24"/>
          </w:rPr>
          <w:t>B</w:t>
        </w:r>
      </w:ins>
      <w:r w:rsidR="001A14FD">
        <w:rPr>
          <w:i/>
          <w:iCs/>
          <w:sz w:val="24"/>
          <w:szCs w:val="24"/>
        </w:rPr>
        <w:t>ombus</w:t>
      </w:r>
      <w:ins w:id="52" w:author="jensj27@student.ubc.ca" w:date="2024-06-05T17:38:00Z" w16du:dateUtc="2024-06-06T00:38:00Z">
        <w:r w:rsidR="000F5DB6" w:rsidRPr="00437EBA">
          <w:rPr>
            <w:i/>
            <w:iCs/>
            <w:sz w:val="24"/>
            <w:szCs w:val="24"/>
          </w:rPr>
          <w:t xml:space="preserve"> impatiens</w:t>
        </w:r>
        <w:r w:rsidR="000F5DB6" w:rsidRPr="00437EBA">
          <w:rPr>
            <w:sz w:val="24"/>
            <w:szCs w:val="24"/>
          </w:rPr>
          <w:t xml:space="preserve"> interacts with invasive plant species more frequently than native bumble bees</w:t>
        </w:r>
      </w:ins>
      <w:r>
        <w:rPr>
          <w:sz w:val="24"/>
          <w:szCs w:val="24"/>
        </w:rPr>
        <w:t xml:space="preserve">. </w:t>
      </w:r>
      <w:r w:rsidR="001A14FD">
        <w:rPr>
          <w:sz w:val="24"/>
          <w:szCs w:val="24"/>
        </w:rPr>
        <w:t>To do this, we</w:t>
      </w:r>
      <w:r>
        <w:rPr>
          <w:sz w:val="24"/>
          <w:szCs w:val="24"/>
        </w:rPr>
        <w:t xml:space="preserve"> applied </w:t>
      </w:r>
      <w:ins w:id="53" w:author="jensj27@student.ubc.ca" w:date="2024-06-05T17:38:00Z" w16du:dateUtc="2024-06-06T00:38:00Z">
        <w:r w:rsidR="000F5DB6" w:rsidRPr="00437EBA">
          <w:rPr>
            <w:sz w:val="24"/>
            <w:szCs w:val="24"/>
          </w:rPr>
          <w:t xml:space="preserve">a Bayesian generalized mixed model (GLMM) with a Bernoulli distribution to </w:t>
        </w:r>
      </w:ins>
      <w:r w:rsidR="004E672C">
        <w:rPr>
          <w:sz w:val="24"/>
          <w:szCs w:val="24"/>
        </w:rPr>
        <w:t xml:space="preserve">the </w:t>
      </w:r>
      <w:ins w:id="54" w:author="jensj27@student.ubc.ca" w:date="2024-06-05T17:38:00Z" w16du:dateUtc="2024-06-06T00:38:00Z">
        <w:r w:rsidR="000F5DB6" w:rsidRPr="00437EBA">
          <w:rPr>
            <w:sz w:val="24"/>
            <w:szCs w:val="24"/>
          </w:rPr>
          <w:t>visitation choice</w:t>
        </w:r>
      </w:ins>
      <w:r w:rsidR="001A14FD">
        <w:rPr>
          <w:sz w:val="24"/>
          <w:szCs w:val="24"/>
        </w:rPr>
        <w:t>s</w:t>
      </w:r>
      <w:r w:rsidR="004E672C">
        <w:rPr>
          <w:sz w:val="24"/>
          <w:szCs w:val="24"/>
        </w:rPr>
        <w:t xml:space="preserve"> made by bumble bees</w:t>
      </w:r>
      <w:r w:rsidR="001A14FD">
        <w:rPr>
          <w:sz w:val="24"/>
          <w:szCs w:val="24"/>
        </w:rPr>
        <w:t xml:space="preserve"> (</w:t>
      </w:r>
      <w:r w:rsidR="004E672C">
        <w:rPr>
          <w:sz w:val="24"/>
          <w:szCs w:val="24"/>
        </w:rPr>
        <w:t xml:space="preserve">interaction with an </w:t>
      </w:r>
      <w:r w:rsidR="001A14FD">
        <w:rPr>
          <w:sz w:val="24"/>
          <w:szCs w:val="24"/>
        </w:rPr>
        <w:t xml:space="preserve">invasive </w:t>
      </w:r>
      <w:r w:rsidR="004E672C">
        <w:rPr>
          <w:sz w:val="24"/>
          <w:szCs w:val="24"/>
        </w:rPr>
        <w:t>versus</w:t>
      </w:r>
      <w:r w:rsidR="001A14FD">
        <w:rPr>
          <w:sz w:val="24"/>
          <w:szCs w:val="24"/>
        </w:rPr>
        <w:t xml:space="preserve"> native plant species</w:t>
      </w:r>
      <w:r w:rsidR="004E672C">
        <w:rPr>
          <w:sz w:val="24"/>
          <w:szCs w:val="24"/>
        </w:rPr>
        <w:t xml:space="preserve"> as a binary outcome</w:t>
      </w:r>
      <w:r w:rsidR="001A14FD">
        <w:rPr>
          <w:sz w:val="24"/>
          <w:szCs w:val="24"/>
        </w:rPr>
        <w:t>).</w:t>
      </w:r>
      <w:r>
        <w:rPr>
          <w:sz w:val="24"/>
          <w:szCs w:val="24"/>
        </w:rPr>
        <w:t xml:space="preserve"> </w:t>
      </w:r>
      <w:r w:rsidR="001A14FD">
        <w:rPr>
          <w:sz w:val="24"/>
          <w:szCs w:val="24"/>
        </w:rPr>
        <w:t>For this analysis, we considered</w:t>
      </w:r>
      <w:commentRangeStart w:id="55"/>
      <w:ins w:id="56" w:author="jensj27@student.ubc.ca" w:date="2024-06-05T17:38:00Z" w16du:dateUtc="2024-06-06T00:38:00Z">
        <w:r w:rsidR="000F5DB6" w:rsidRPr="00437EBA">
          <w:rPr>
            <w:sz w:val="24"/>
            <w:szCs w:val="24"/>
          </w:rPr>
          <w:t xml:space="preserve"> </w:t>
        </w:r>
      </w:ins>
      <w:ins w:id="57" w:author="jensj27@student.ubc.ca" w:date="2024-06-05T17:40:00Z" w16du:dateUtc="2024-06-06T00:40:00Z">
        <w:r w:rsidR="000F5DB6" w:rsidRPr="00437EBA">
          <w:rPr>
            <w:i/>
            <w:iCs/>
            <w:sz w:val="24"/>
            <w:szCs w:val="24"/>
          </w:rPr>
          <w:t>B. impatiens</w:t>
        </w:r>
        <w:r w:rsidR="000F5DB6" w:rsidRPr="00437EBA">
          <w:rPr>
            <w:sz w:val="24"/>
            <w:szCs w:val="24"/>
          </w:rPr>
          <w:t xml:space="preserve"> and the </w:t>
        </w:r>
      </w:ins>
      <w:ins w:id="58" w:author="jensj27@student.ubc.ca" w:date="2024-06-05T17:38:00Z" w16du:dateUtc="2024-06-06T00:38:00Z">
        <w:r w:rsidR="000F5DB6" w:rsidRPr="00437EBA">
          <w:rPr>
            <w:sz w:val="24"/>
            <w:szCs w:val="24"/>
          </w:rPr>
          <w:t>f</w:t>
        </w:r>
      </w:ins>
      <w:ins w:id="59" w:author="jensj27@student.ubc.ca" w:date="2024-06-05T17:40:00Z" w16du:dateUtc="2024-06-06T00:40:00Z">
        <w:r w:rsidR="000F5DB6" w:rsidRPr="00437EBA">
          <w:rPr>
            <w:sz w:val="24"/>
            <w:szCs w:val="24"/>
          </w:rPr>
          <w:t>our</w:t>
        </w:r>
      </w:ins>
      <w:ins w:id="60" w:author="jensj27@student.ubc.ca" w:date="2024-06-05T17:38:00Z" w16du:dateUtc="2024-06-06T00:38:00Z">
        <w:r w:rsidR="000F5DB6" w:rsidRPr="00437EBA">
          <w:rPr>
            <w:sz w:val="24"/>
            <w:szCs w:val="24"/>
          </w:rPr>
          <w:t xml:space="preserve"> most common </w:t>
        </w:r>
      </w:ins>
      <w:r w:rsidR="001A14FD">
        <w:rPr>
          <w:sz w:val="24"/>
          <w:szCs w:val="24"/>
        </w:rPr>
        <w:t xml:space="preserve">native </w:t>
      </w:r>
      <w:ins w:id="61" w:author="jensj27@student.ubc.ca" w:date="2024-06-05T17:38:00Z" w16du:dateUtc="2024-06-06T00:38:00Z">
        <w:r w:rsidR="000F5DB6" w:rsidRPr="00437EBA">
          <w:rPr>
            <w:sz w:val="24"/>
            <w:szCs w:val="24"/>
          </w:rPr>
          <w:t>bumble bee species</w:t>
        </w:r>
      </w:ins>
      <w:ins w:id="62" w:author="jensj27@student.ubc.ca" w:date="2024-06-05T17:40:00Z" w16du:dateUtc="2024-06-06T00:40:00Z">
        <w:r w:rsidR="000F5DB6" w:rsidRPr="00437EBA">
          <w:rPr>
            <w:sz w:val="24"/>
            <w:szCs w:val="24"/>
          </w:rPr>
          <w:t xml:space="preserve"> listed above</w:t>
        </w:r>
      </w:ins>
      <w:ins w:id="63" w:author="jensj27@student.ubc.ca" w:date="2024-06-05T17:38:00Z" w16du:dateUtc="2024-06-06T00:38:00Z">
        <w:r w:rsidR="000F5DB6" w:rsidRPr="00437EBA">
          <w:rPr>
            <w:sz w:val="24"/>
            <w:szCs w:val="24"/>
          </w:rPr>
          <w:t xml:space="preserve">. </w:t>
        </w:r>
        <w:commentRangeEnd w:id="55"/>
        <w:r w:rsidR="000F5DB6" w:rsidRPr="00437EBA">
          <w:rPr>
            <w:rStyle w:val="CommentReference"/>
            <w:rFonts w:eastAsia="Cambria" w:cs="Times New Roman"/>
            <w:kern w:val="0"/>
            <w:sz w:val="24"/>
            <w:szCs w:val="24"/>
            <w14:ligatures w14:val="none"/>
          </w:rPr>
          <w:commentReference w:id="55"/>
        </w:r>
      </w:ins>
      <w:r w:rsidR="001A14FD">
        <w:rPr>
          <w:sz w:val="24"/>
          <w:szCs w:val="24"/>
        </w:rPr>
        <w:t xml:space="preserve">We included all visitation choices that we observed during our surveys, including interactions made by </w:t>
      </w:r>
      <w:ins w:id="64" w:author="jensj27@student.ubc.ca" w:date="2024-06-05T17:38:00Z" w16du:dateUtc="2024-06-06T00:38:00Z">
        <w:r w:rsidR="000F5DB6" w:rsidRPr="00437EBA">
          <w:rPr>
            <w:sz w:val="24"/>
            <w:szCs w:val="24"/>
          </w:rPr>
          <w:t>bumble bee workers, queens, and males</w:t>
        </w:r>
      </w:ins>
      <w:r w:rsidR="001A14FD">
        <w:rPr>
          <w:sz w:val="24"/>
          <w:szCs w:val="24"/>
        </w:rPr>
        <w:t xml:space="preserve"> (</w:t>
      </w:r>
      <w:ins w:id="65" w:author="jensj27@student.ubc.ca" w:date="2024-06-05T17:38:00Z" w16du:dateUtc="2024-06-06T00:38:00Z">
        <w:r w:rsidR="000F5DB6" w:rsidRPr="00437EBA">
          <w:rPr>
            <w:sz w:val="24"/>
            <w:szCs w:val="24"/>
          </w:rPr>
          <w:t xml:space="preserve">3627 total </w:t>
        </w:r>
      </w:ins>
      <w:r w:rsidR="001A14FD">
        <w:rPr>
          <w:sz w:val="24"/>
          <w:szCs w:val="24"/>
        </w:rPr>
        <w:t>interactions)</w:t>
      </w:r>
      <w:ins w:id="66" w:author="jensj27@student.ubc.ca" w:date="2024-06-05T17:38:00Z" w16du:dateUtc="2024-06-06T00:38:00Z">
        <w:r w:rsidR="000F5DB6" w:rsidRPr="00437EBA">
          <w:rPr>
            <w:sz w:val="24"/>
            <w:szCs w:val="24"/>
          </w:rPr>
          <w:t xml:space="preserve">. </w:t>
        </w:r>
      </w:ins>
      <w:r w:rsidR="001A14FD">
        <w:rPr>
          <w:sz w:val="24"/>
          <w:szCs w:val="24"/>
        </w:rPr>
        <w:t>We classified the f</w:t>
      </w:r>
      <w:ins w:id="67" w:author="jensj27@student.ubc.ca" w:date="2024-06-05T17:38:00Z" w16du:dateUtc="2024-06-06T00:38:00Z">
        <w:r w:rsidR="000F5DB6" w:rsidRPr="00437EBA">
          <w:rPr>
            <w:sz w:val="24"/>
            <w:szCs w:val="24"/>
          </w:rPr>
          <w:t xml:space="preserve">lowering plants </w:t>
        </w:r>
      </w:ins>
      <w:r w:rsidR="001A14FD">
        <w:rPr>
          <w:sz w:val="24"/>
          <w:szCs w:val="24"/>
        </w:rPr>
        <w:t>that bumble bees visited as invasive if they were included in the</w:t>
      </w:r>
      <w:ins w:id="68" w:author="jensj27@student.ubc.ca" w:date="2024-06-05T17:38:00Z" w16du:dateUtc="2024-06-06T00:38:00Z">
        <w:r w:rsidR="000F5DB6" w:rsidRPr="00437EBA">
          <w:rPr>
            <w:sz w:val="24"/>
            <w:szCs w:val="24"/>
          </w:rPr>
          <w:t xml:space="preserve"> species list provided by the Invasive Species Council of BC </w:t>
        </w:r>
      </w:ins>
      <w:customXmlInsRangeStart w:id="69" w:author="jensj27@student.ubc.ca" w:date="2024-06-05T17:38:00Z"/>
      <w:sdt>
        <w:sdtPr>
          <w:rPr>
            <w:color w:val="000000"/>
            <w:sz w:val="24"/>
            <w:szCs w:val="24"/>
          </w:rPr>
          <w:tag w:val="MENDELEY_CITATION_v3_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"/>
          <w:id w:val="-1135328811"/>
          <w:placeholder>
            <w:docPart w:val="C2908A36ADBE42B284951C43C7160C55"/>
          </w:placeholder>
        </w:sdtPr>
        <w:sdtContent>
          <w:customXmlInsRangeEnd w:id="69"/>
          <w:ins w:id="70" w:author="jensj27@student.ubc.ca" w:date="2024-06-05T17:38:00Z" w16du:dateUtc="2024-06-06T00:38:00Z">
            <w:r w:rsidR="000F5DB6" w:rsidRPr="00437EBA">
              <w:rPr>
                <w:color w:val="000000"/>
                <w:sz w:val="24"/>
                <w:szCs w:val="24"/>
              </w:rPr>
              <w:t>(Invasive species council of BC, n.d.)</w:t>
            </w:r>
          </w:ins>
          <w:customXmlInsRangeStart w:id="71" w:author="jensj27@student.ubc.ca" w:date="2024-06-05T17:38:00Z"/>
        </w:sdtContent>
      </w:sdt>
      <w:customXmlInsRangeEnd w:id="71"/>
      <w:ins w:id="72" w:author="jensj27@student.ubc.ca" w:date="2024-06-05T17:38:00Z" w16du:dateUtc="2024-06-06T00:38:00Z">
        <w:r w:rsidR="000F5DB6" w:rsidRPr="00437EBA">
          <w:rPr>
            <w:color w:val="000000"/>
            <w:sz w:val="24"/>
            <w:szCs w:val="24"/>
          </w:rPr>
          <w:t xml:space="preserve">. Several non-native </w:t>
        </w:r>
      </w:ins>
      <w:r w:rsidR="001A14FD">
        <w:rPr>
          <w:color w:val="000000"/>
          <w:sz w:val="24"/>
          <w:szCs w:val="24"/>
        </w:rPr>
        <w:t xml:space="preserve">plant </w:t>
      </w:r>
      <w:ins w:id="73" w:author="jensj27@student.ubc.ca" w:date="2024-06-05T17:38:00Z" w16du:dateUtc="2024-06-06T00:38:00Z">
        <w:r w:rsidR="000F5DB6" w:rsidRPr="00437EBA">
          <w:rPr>
            <w:color w:val="000000"/>
            <w:sz w:val="24"/>
            <w:szCs w:val="24"/>
          </w:rPr>
          <w:t>species were not classified as invasive</w:t>
        </w:r>
        <w:r w:rsidR="000F5DB6" w:rsidRPr="00437EBA">
          <w:rPr>
            <w:sz w:val="24"/>
            <w:szCs w:val="24"/>
          </w:rPr>
          <w:t>.</w:t>
        </w:r>
      </w:ins>
      <w:r w:rsidR="001A14FD">
        <w:rPr>
          <w:sz w:val="24"/>
          <w:szCs w:val="24"/>
        </w:rPr>
        <w:t xml:space="preserve"> We then modeled the odds of an individual bumble bee choosing an invasive plant over a native plant with species and a species-specific effect of the availability of invasive plants as predictors</w:t>
      </w:r>
      <w:r w:rsidR="004E672C">
        <w:rPr>
          <w:sz w:val="24"/>
          <w:szCs w:val="24"/>
        </w:rPr>
        <w:t>,</w:t>
      </w:r>
      <w:ins w:id="74" w:author="jensj27@student.ubc.ca" w:date="2024-06-05T17:38:00Z" w16du:dateUtc="2024-06-06T00:38:00Z">
        <w:r w:rsidR="004E672C" w:rsidRPr="00437EBA">
          <w:rPr>
            <w:sz w:val="24"/>
            <w:szCs w:val="24"/>
          </w:rPr>
          <w:t xml:space="preserve"> </w:t>
        </w:r>
      </w:ins>
      <w:r w:rsidR="00B10840">
        <w:rPr>
          <w:sz w:val="24"/>
          <w:szCs w:val="24"/>
        </w:rPr>
        <w:t>and</w:t>
      </w:r>
      <w:ins w:id="75" w:author="jensj27@student.ubc.ca" w:date="2024-06-05T17:38:00Z" w16du:dateUtc="2024-06-06T00:38:00Z">
        <w:r w:rsidR="004E672C" w:rsidRPr="00437EBA">
          <w:rPr>
            <w:sz w:val="24"/>
            <w:szCs w:val="24"/>
          </w:rPr>
          <w:t xml:space="preserve"> site included as a random effect</w:t>
        </w:r>
      </w:ins>
      <w:r w:rsidR="001A14FD">
        <w:rPr>
          <w:sz w:val="24"/>
          <w:szCs w:val="24"/>
        </w:rPr>
        <w:t>:</w:t>
      </w:r>
    </w:p>
    <w:p w14:paraId="46665257" w14:textId="1D79B765" w:rsidR="00B10840" w:rsidRPr="00135EE4" w:rsidRDefault="00B10840" w:rsidP="00B10840">
      <w:pPr>
        <w:spacing w:line="480" w:lineRule="auto"/>
        <w:rPr>
          <w:rFonts w:eastAsiaTheme="minorEastAsia"/>
          <w:sz w:val="24"/>
          <w:szCs w:val="24"/>
        </w:rPr>
      </w:pPr>
      <m:oMath>
        <m:r>
          <w:rPr>
            <w:rFonts w:ascii="Cambria Math" w:hAnsi="Cambria Math"/>
            <w:sz w:val="24"/>
            <w:szCs w:val="24"/>
          </w:rPr>
          <m:t>log</m:t>
        </m:r>
        <m:r>
          <w:rPr>
            <w:rFonts w:ascii="Cambria Math" w:hAnsi="Cambria Math"/>
            <w:sz w:val="24"/>
            <w:szCs w:val="24"/>
          </w:rPr>
          <m:t>it</m:t>
        </m:r>
        <m:d>
          <m:dPr>
            <m:ctrlPr>
              <w:rPr>
                <w:rFonts w:ascii="Cambria Math" w:hAnsi="Cambria Math"/>
                <w:i/>
                <w:sz w:val="24"/>
                <w:szCs w:val="24"/>
              </w:rPr>
            </m:ctrlPr>
          </m:dPr>
          <m:e>
            <m:r>
              <w:rPr>
                <w:rFonts w:ascii="Cambria Math" w:hAnsi="Cambria Math"/>
                <w:sz w:val="24"/>
                <w:szCs w:val="24"/>
              </w:rPr>
              <m:t>interaction with invasive</m:t>
            </m:r>
          </m:e>
        </m:d>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0</m:t>
            </m:r>
          </m:sub>
        </m:sSub>
        <m:d>
          <m:dPr>
            <m:begChr m:val="["/>
            <m:endChr m:val="]"/>
            <m:ctrlPr>
              <w:rPr>
                <w:rFonts w:ascii="Cambria Math" w:hAnsi="Cambria Math"/>
                <w:i/>
                <w:sz w:val="24"/>
                <w:szCs w:val="24"/>
              </w:rPr>
            </m:ctrlPr>
          </m:dPr>
          <m:e>
            <m:r>
              <w:rPr>
                <w:rFonts w:ascii="Cambria Math" w:hAnsi="Cambria Math"/>
                <w:sz w:val="24"/>
                <w:szCs w:val="24"/>
              </w:rPr>
              <m:t>site</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d>
          <m:dPr>
            <m:begChr m:val="["/>
            <m:endChr m:val="]"/>
            <m:ctrlPr>
              <w:rPr>
                <w:rFonts w:ascii="Cambria Math" w:hAnsi="Cambria Math"/>
                <w:i/>
                <w:sz w:val="24"/>
                <w:szCs w:val="24"/>
              </w:rPr>
            </m:ctrlPr>
          </m:dPr>
          <m:e>
            <m:r>
              <w:rPr>
                <w:rFonts w:ascii="Cambria Math" w:hAnsi="Cambria Math"/>
                <w:sz w:val="24"/>
                <w:szCs w:val="24"/>
              </w:rPr>
              <m:t>species</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d>
          <m:dPr>
            <m:begChr m:val="["/>
            <m:endChr m:val="]"/>
            <m:ctrlPr>
              <w:rPr>
                <w:rFonts w:ascii="Cambria Math" w:hAnsi="Cambria Math"/>
                <w:i/>
                <w:sz w:val="24"/>
                <w:szCs w:val="24"/>
              </w:rPr>
            </m:ctrlPr>
          </m:dPr>
          <m:e>
            <m:r>
              <w:rPr>
                <w:rFonts w:ascii="Cambria Math" w:hAnsi="Cambria Math"/>
                <w:sz w:val="24"/>
                <w:szCs w:val="24"/>
              </w:rPr>
              <m:t>species</m:t>
            </m:r>
          </m:e>
        </m:d>
        <m:r>
          <w:rPr>
            <w:rFonts w:ascii="Cambria Math" w:eastAsiaTheme="minorEastAsia" w:hAnsi="Cambria Math"/>
            <w:sz w:val="24"/>
            <w:szCs w:val="24"/>
          </w:rPr>
          <m:t>×</m:t>
        </m:r>
        <m:r>
          <w:rPr>
            <w:rFonts w:ascii="Cambria Math" w:hAnsi="Cambria Math"/>
            <w:sz w:val="24"/>
            <w:szCs w:val="24"/>
          </w:rPr>
          <m:t>prop. invasive plants</m:t>
        </m:r>
      </m:oMath>
      <w:r>
        <w:rPr>
          <w:rFonts w:eastAsiaTheme="minorEastAsia"/>
          <w:sz w:val="24"/>
          <w:szCs w:val="24"/>
        </w:rPr>
        <w:t xml:space="preserve">; </w:t>
      </w:r>
    </w:p>
    <w:p w14:paraId="451F06C9" w14:textId="687F7EF2" w:rsidR="001A14FD" w:rsidRPr="00B10840" w:rsidRDefault="00B10840" w:rsidP="001A14FD">
      <w:pPr>
        <w:spacing w:line="480" w:lineRule="auto"/>
        <w:rPr>
          <w:rFonts w:eastAsiaTheme="minorEastAsia"/>
          <w:sz w:val="24"/>
          <w:szCs w:val="24"/>
        </w:rPr>
      </w:pP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0</m:t>
            </m:r>
          </m:sub>
        </m:sSub>
        <m:d>
          <m:dPr>
            <m:begChr m:val="["/>
            <m:endChr m:val="]"/>
            <m:ctrlPr>
              <w:rPr>
                <w:rFonts w:ascii="Cambria Math" w:hAnsi="Cambria Math"/>
                <w:i/>
                <w:sz w:val="24"/>
                <w:szCs w:val="24"/>
              </w:rPr>
            </m:ctrlPr>
          </m:dPr>
          <m:e>
            <m:r>
              <w:rPr>
                <w:rFonts w:ascii="Cambria Math" w:hAnsi="Cambria Math"/>
                <w:sz w:val="24"/>
                <w:szCs w:val="24"/>
              </w:rPr>
              <m:t>site</m:t>
            </m:r>
          </m:e>
        </m:d>
        <m:r>
          <w:rPr>
            <w:rFonts w:ascii="Cambria Math" w:hAnsi="Cambria Math"/>
            <w:sz w:val="24"/>
            <w:szCs w:val="24"/>
          </w:rPr>
          <m:t xml:space="preserve"> ~ Normal(</m:t>
        </m:r>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site</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site</m:t>
            </m:r>
          </m:sub>
        </m:sSub>
        <m:r>
          <w:rPr>
            <w:rFonts w:ascii="Cambria Math" w:hAnsi="Cambria Math"/>
            <w:sz w:val="24"/>
            <w:szCs w:val="24"/>
          </w:rPr>
          <m:t>)</m:t>
        </m:r>
      </m:oMath>
      <w:r>
        <w:rPr>
          <w:rFonts w:eastAsiaTheme="minorEastAsia"/>
          <w:sz w:val="24"/>
          <w:szCs w:val="24"/>
        </w:rPr>
        <w:t xml:space="preserve">. </w:t>
      </w:r>
    </w:p>
    <w:p w14:paraId="6ADE19FB" w14:textId="6CAED710" w:rsidR="000F5DB6" w:rsidRPr="00437EBA" w:rsidRDefault="001A14FD" w:rsidP="001A14FD">
      <w:pPr>
        <w:spacing w:line="480" w:lineRule="auto"/>
        <w:rPr>
          <w:ins w:id="76" w:author="jensj27@student.ubc.ca" w:date="2024-06-05T17:38:00Z" w16du:dateUtc="2024-06-06T00:38:00Z"/>
          <w:sz w:val="24"/>
          <w:szCs w:val="24"/>
        </w:rPr>
      </w:pPr>
      <w:r>
        <w:rPr>
          <w:sz w:val="24"/>
          <w:szCs w:val="24"/>
        </w:rPr>
        <w:t xml:space="preserve">The availability of invasive plants was calculated as </w:t>
      </w:r>
      <w:ins w:id="77" w:author="jensj27@student.ubc.ca" w:date="2024-06-05T17:38:00Z" w16du:dateUtc="2024-06-06T00:38:00Z">
        <w:r w:rsidR="000F5DB6" w:rsidRPr="00437EBA">
          <w:rPr>
            <w:sz w:val="24"/>
            <w:szCs w:val="24"/>
          </w:rPr>
          <w:t xml:space="preserve">the proportion of </w:t>
        </w:r>
      </w:ins>
      <w:commentRangeStart w:id="78"/>
      <w:r>
        <w:rPr>
          <w:sz w:val="24"/>
          <w:szCs w:val="24"/>
        </w:rPr>
        <w:t>flowers</w:t>
      </w:r>
      <w:ins w:id="79" w:author="jensj27@student.ubc.ca" w:date="2024-06-05T17:38:00Z" w16du:dateUtc="2024-06-06T00:38:00Z">
        <w:r w:rsidR="000F5DB6" w:rsidRPr="00437EBA">
          <w:rPr>
            <w:sz w:val="24"/>
            <w:szCs w:val="24"/>
          </w:rPr>
          <w:t xml:space="preserve"> </w:t>
        </w:r>
      </w:ins>
      <w:commentRangeEnd w:id="78"/>
      <w:r>
        <w:rPr>
          <w:rStyle w:val="CommentReference"/>
          <w:rFonts w:ascii="Times New Roman" w:eastAsia="Cambria" w:hAnsi="Times New Roman" w:cs="Times New Roman"/>
          <w:kern w:val="0"/>
          <w14:ligatures w14:val="none"/>
        </w:rPr>
        <w:commentReference w:id="78"/>
      </w:r>
      <w:ins w:id="80" w:author="jensj27@student.ubc.ca" w:date="2024-06-05T17:38:00Z" w16du:dateUtc="2024-06-06T00:38:00Z">
        <w:r w:rsidR="000F5DB6" w:rsidRPr="00437EBA">
          <w:rPr>
            <w:sz w:val="24"/>
            <w:szCs w:val="24"/>
          </w:rPr>
          <w:t xml:space="preserve">on </w:t>
        </w:r>
      </w:ins>
      <w:r>
        <w:rPr>
          <w:sz w:val="24"/>
          <w:szCs w:val="24"/>
        </w:rPr>
        <w:t xml:space="preserve">a </w:t>
      </w:r>
      <w:ins w:id="81" w:author="jensj27@student.ubc.ca" w:date="2024-06-05T17:38:00Z" w16du:dateUtc="2024-06-06T00:38:00Z">
        <w:r w:rsidR="000F5DB6" w:rsidRPr="00437EBA">
          <w:rPr>
            <w:sz w:val="24"/>
            <w:szCs w:val="24"/>
          </w:rPr>
          <w:t xml:space="preserve">survey date (and site) </w:t>
        </w:r>
      </w:ins>
      <w:r>
        <w:rPr>
          <w:sz w:val="24"/>
          <w:szCs w:val="24"/>
        </w:rPr>
        <w:t>that were provided by invasive versus native plants</w:t>
      </w:r>
      <w:ins w:id="82" w:author="jensj27@student.ubc.ca" w:date="2024-06-05T17:38:00Z" w16du:dateUtc="2024-06-06T00:38:00Z">
        <w:r w:rsidR="000F5DB6" w:rsidRPr="00437EBA">
          <w:rPr>
            <w:sz w:val="24"/>
            <w:szCs w:val="24"/>
          </w:rPr>
          <w:t xml:space="preserve">. </w:t>
        </w:r>
      </w:ins>
      <w:r>
        <w:rPr>
          <w:sz w:val="24"/>
          <w:szCs w:val="24"/>
        </w:rPr>
        <w:t xml:space="preserve">Availability </w:t>
      </w:r>
      <w:ins w:id="83" w:author="jensj27@student.ubc.ca" w:date="2024-06-05T17:38:00Z" w16du:dateUtc="2024-06-06T00:38:00Z">
        <w:r w:rsidR="000F5DB6" w:rsidRPr="00437EBA">
          <w:rPr>
            <w:sz w:val="24"/>
            <w:szCs w:val="24"/>
          </w:rPr>
          <w:t xml:space="preserve">of invasive plants was z-score standardized prior to model fitting. With </w:t>
        </w:r>
        <w:r w:rsidR="000F5DB6" w:rsidRPr="00437EBA">
          <w:rPr>
            <w:i/>
            <w:iCs/>
            <w:sz w:val="24"/>
            <w:szCs w:val="24"/>
          </w:rPr>
          <w:t>B. impatiens</w:t>
        </w:r>
        <w:r w:rsidR="000F5DB6" w:rsidRPr="00437EBA">
          <w:rPr>
            <w:sz w:val="24"/>
            <w:szCs w:val="24"/>
          </w:rPr>
          <w:t xml:space="preserve"> as the reference level, the species-specific intercept</w:t>
        </w:r>
      </w:ins>
      <w:r w:rsidR="004E672C">
        <w:rPr>
          <w:sz w:val="24"/>
          <w:szCs w:val="24"/>
        </w:rPr>
        <w:t>s</w:t>
      </w:r>
      <w:ins w:id="84" w:author="jensj27@student.ubc.ca" w:date="2024-06-05T17:38:00Z" w16du:dateUtc="2024-06-06T00:38:00Z">
        <w:r w:rsidR="000F5DB6" w:rsidRPr="00437EBA">
          <w:rPr>
            <w:sz w:val="24"/>
            <w:szCs w:val="24"/>
          </w:rPr>
          <w:t xml:space="preserve"> describe </w:t>
        </w:r>
      </w:ins>
      <w:r w:rsidR="004E672C">
        <w:rPr>
          <w:sz w:val="24"/>
          <w:szCs w:val="24"/>
        </w:rPr>
        <w:t xml:space="preserve">each </w:t>
      </w:r>
      <w:proofErr w:type="spellStart"/>
      <w:r w:rsidR="004E672C">
        <w:rPr>
          <w:sz w:val="24"/>
          <w:szCs w:val="24"/>
        </w:rPr>
        <w:t>species’s</w:t>
      </w:r>
      <w:proofErr w:type="spellEnd"/>
      <w:ins w:id="85" w:author="jensj27@student.ubc.ca" w:date="2024-06-05T17:38:00Z" w16du:dateUtc="2024-06-06T00:38:00Z">
        <w:r w:rsidR="000F5DB6" w:rsidRPr="00437EBA">
          <w:rPr>
            <w:sz w:val="24"/>
            <w:szCs w:val="24"/>
          </w:rPr>
          <w:t xml:space="preserve"> probability of interacting with an invasive plant species when the scaled </w:t>
        </w:r>
      </w:ins>
      <w:r w:rsidR="004E672C">
        <w:rPr>
          <w:sz w:val="24"/>
          <w:szCs w:val="24"/>
        </w:rPr>
        <w:t>availability</w:t>
      </w:r>
      <w:ins w:id="86" w:author="jensj27@student.ubc.ca" w:date="2024-06-05T17:38:00Z" w16du:dateUtc="2024-06-06T00:38:00Z">
        <w:r w:rsidR="000F5DB6" w:rsidRPr="00437EBA">
          <w:rPr>
            <w:sz w:val="24"/>
            <w:szCs w:val="24"/>
          </w:rPr>
          <w:t xml:space="preserve"> of invasive plants equals 0 (i.e., when there is an average proportion of invasive plants in the community). The </w:t>
        </w:r>
        <w:r w:rsidR="004E672C" w:rsidRPr="00437EBA">
          <w:rPr>
            <w:sz w:val="24"/>
            <w:szCs w:val="24"/>
          </w:rPr>
          <w:t xml:space="preserve">species-specific </w:t>
        </w:r>
      </w:ins>
      <w:r w:rsidR="004E672C">
        <w:rPr>
          <w:sz w:val="24"/>
          <w:szCs w:val="24"/>
        </w:rPr>
        <w:t xml:space="preserve">effect </w:t>
      </w:r>
      <w:ins w:id="87" w:author="jensj27@student.ubc.ca" w:date="2024-06-05T17:38:00Z" w16du:dateUtc="2024-06-06T00:38:00Z">
        <w:r w:rsidR="000F5DB6" w:rsidRPr="00437EBA">
          <w:rPr>
            <w:sz w:val="24"/>
            <w:szCs w:val="24"/>
          </w:rPr>
          <w:t xml:space="preserve">of increasing </w:t>
        </w:r>
      </w:ins>
      <w:r w:rsidR="004E672C">
        <w:rPr>
          <w:sz w:val="24"/>
          <w:szCs w:val="24"/>
        </w:rPr>
        <w:t>availability</w:t>
      </w:r>
      <w:ins w:id="88" w:author="jensj27@student.ubc.ca" w:date="2024-06-05T17:38:00Z" w16du:dateUtc="2024-06-06T00:38:00Z">
        <w:r w:rsidR="000F5DB6" w:rsidRPr="00437EBA">
          <w:rPr>
            <w:sz w:val="24"/>
            <w:szCs w:val="24"/>
          </w:rPr>
          <w:t xml:space="preserve"> of invasive plants describes</w:t>
        </w:r>
      </w:ins>
      <w:r w:rsidR="004E672C">
        <w:rPr>
          <w:sz w:val="24"/>
          <w:szCs w:val="24"/>
        </w:rPr>
        <w:t xml:space="preserve"> the </w:t>
      </w:r>
      <w:ins w:id="89" w:author="jensj27@student.ubc.ca" w:date="2024-06-05T17:38:00Z" w16du:dateUtc="2024-06-06T00:38:00Z">
        <w:r w:rsidR="000F5DB6" w:rsidRPr="00437EBA">
          <w:rPr>
            <w:sz w:val="24"/>
            <w:szCs w:val="24"/>
          </w:rPr>
          <w:t xml:space="preserve">change in the probability of interacting with an invasive plant when the </w:t>
        </w:r>
      </w:ins>
      <w:r w:rsidR="004E672C">
        <w:rPr>
          <w:sz w:val="24"/>
          <w:szCs w:val="24"/>
        </w:rPr>
        <w:t>availability</w:t>
      </w:r>
      <w:ins w:id="90" w:author="jensj27@student.ubc.ca" w:date="2024-06-05T17:38:00Z" w16du:dateUtc="2024-06-06T00:38:00Z">
        <w:r w:rsidR="000F5DB6" w:rsidRPr="00437EBA">
          <w:rPr>
            <w:sz w:val="24"/>
            <w:szCs w:val="24"/>
          </w:rPr>
          <w:t xml:space="preserve"> of invasive plants increases by one standard deviatio</w:t>
        </w:r>
      </w:ins>
      <w:r w:rsidR="004E672C">
        <w:rPr>
          <w:sz w:val="24"/>
          <w:szCs w:val="24"/>
        </w:rPr>
        <w:t>n</w:t>
      </w:r>
      <w:ins w:id="91" w:author="jensj27@student.ubc.ca" w:date="2024-06-05T17:38:00Z" w16du:dateUtc="2024-06-06T00:38:00Z">
        <w:r w:rsidR="000F5DB6" w:rsidRPr="00437EBA">
          <w:rPr>
            <w:sz w:val="24"/>
            <w:szCs w:val="24"/>
          </w:rPr>
          <w:t xml:space="preserve">. We interpreted native species to have a lower preference for invasive plants relative to </w:t>
        </w:r>
        <w:r w:rsidR="000F5DB6" w:rsidRPr="00437EBA">
          <w:rPr>
            <w:i/>
            <w:iCs/>
            <w:sz w:val="24"/>
            <w:szCs w:val="24"/>
          </w:rPr>
          <w:t>B. impatiens</w:t>
        </w:r>
        <w:r w:rsidR="000F5DB6" w:rsidRPr="00437EBA">
          <w:rPr>
            <w:sz w:val="24"/>
            <w:szCs w:val="24"/>
          </w:rPr>
          <w:t xml:space="preserve"> if the 95% BCI for the species-specific effect on the intercept was less than zero</w:t>
        </w:r>
      </w:ins>
      <w:r w:rsidR="004E672C">
        <w:rPr>
          <w:sz w:val="24"/>
          <w:szCs w:val="24"/>
        </w:rPr>
        <w:t>. We interpreted</w:t>
      </w:r>
      <w:ins w:id="92" w:author="jensj27@student.ubc.ca" w:date="2024-06-05T17:38:00Z" w16du:dateUtc="2024-06-06T00:38:00Z">
        <w:r w:rsidR="000F5DB6" w:rsidRPr="00437EBA">
          <w:rPr>
            <w:sz w:val="24"/>
            <w:szCs w:val="24"/>
          </w:rPr>
          <w:t xml:space="preserve"> </w:t>
        </w:r>
      </w:ins>
      <w:r w:rsidR="004E672C">
        <w:rPr>
          <w:sz w:val="24"/>
          <w:szCs w:val="24"/>
        </w:rPr>
        <w:t>a</w:t>
      </w:r>
      <w:ins w:id="93" w:author="jensj27@student.ubc.ca" w:date="2024-06-05T17:38:00Z" w16du:dateUtc="2024-06-06T00:38:00Z">
        <w:r w:rsidR="000F5DB6" w:rsidRPr="00437EBA">
          <w:rPr>
            <w:sz w:val="24"/>
            <w:szCs w:val="24"/>
          </w:rPr>
          <w:t xml:space="preserve"> lower </w:t>
        </w:r>
      </w:ins>
      <w:r w:rsidR="004E672C">
        <w:rPr>
          <w:sz w:val="24"/>
          <w:szCs w:val="24"/>
        </w:rPr>
        <w:t xml:space="preserve">dietary </w:t>
      </w:r>
      <w:ins w:id="94" w:author="jensj27@student.ubc.ca" w:date="2024-06-05T17:38:00Z" w16du:dateUtc="2024-06-06T00:38:00Z">
        <w:r w:rsidR="000F5DB6" w:rsidRPr="00437EBA">
          <w:rPr>
            <w:sz w:val="24"/>
            <w:szCs w:val="24"/>
          </w:rPr>
          <w:t xml:space="preserve">flexibility </w:t>
        </w:r>
      </w:ins>
      <w:r w:rsidR="004E672C">
        <w:rPr>
          <w:sz w:val="24"/>
          <w:szCs w:val="24"/>
        </w:rPr>
        <w:t>for using invasive plant</w:t>
      </w:r>
      <w:r w:rsidR="00564ED4" w:rsidRPr="00437EBA">
        <w:rPr>
          <w:sz w:val="24"/>
          <w:szCs w:val="24"/>
        </w:rPr>
        <w:t>s</w:t>
      </w:r>
      <w:ins w:id="95" w:author="jensj27@student.ubc.ca" w:date="2024-06-05T17:38:00Z" w16du:dateUtc="2024-06-06T00:38:00Z">
        <w:r w:rsidR="000F5DB6" w:rsidRPr="00437EBA">
          <w:rPr>
            <w:sz w:val="24"/>
            <w:szCs w:val="24"/>
          </w:rPr>
          <w:t xml:space="preserve"> if the 95% BCI for the species-specific effect </w:t>
        </w:r>
        <w:r w:rsidR="00564ED4" w:rsidRPr="00437EBA">
          <w:rPr>
            <w:sz w:val="24"/>
            <w:szCs w:val="24"/>
          </w:rPr>
          <w:t xml:space="preserve">of increasing </w:t>
        </w:r>
      </w:ins>
      <w:r w:rsidR="004E672C">
        <w:rPr>
          <w:sz w:val="24"/>
          <w:szCs w:val="24"/>
        </w:rPr>
        <w:t>availability</w:t>
      </w:r>
      <w:ins w:id="96" w:author="jensj27@student.ubc.ca" w:date="2024-06-05T17:38:00Z" w16du:dateUtc="2024-06-06T00:38:00Z">
        <w:r w:rsidR="00564ED4" w:rsidRPr="00437EBA">
          <w:rPr>
            <w:sz w:val="24"/>
            <w:szCs w:val="24"/>
          </w:rPr>
          <w:t xml:space="preserve"> of invasive plants</w:t>
        </w:r>
        <w:r w:rsidR="000F5DB6" w:rsidRPr="00437EBA">
          <w:rPr>
            <w:sz w:val="24"/>
            <w:szCs w:val="24"/>
          </w:rPr>
          <w:t xml:space="preserve"> was less than zero. </w:t>
        </w:r>
      </w:ins>
    </w:p>
    <w:p w14:paraId="61A94431" w14:textId="65796A0F" w:rsidR="000F5DB6" w:rsidRPr="00437EBA" w:rsidRDefault="000F5DB6">
      <w:pPr>
        <w:spacing w:line="480" w:lineRule="auto"/>
        <w:ind w:firstLine="720"/>
        <w:rPr>
          <w:ins w:id="97" w:author="jensj27@student.ubc.ca" w:date="2024-06-05T17:38:00Z" w16du:dateUtc="2024-06-06T00:38:00Z"/>
          <w:sz w:val="24"/>
          <w:szCs w:val="24"/>
        </w:rPr>
        <w:pPrChange w:id="98" w:author="jensj27@student.ubc.ca" w:date="2024-06-05T17:38:00Z" w16du:dateUtc="2024-06-06T00:38:00Z">
          <w:pPr>
            <w:spacing w:line="480" w:lineRule="auto"/>
          </w:pPr>
        </w:pPrChange>
      </w:pPr>
      <w:ins w:id="99" w:author="jensj27@student.ubc.ca" w:date="2024-06-05T17:38:00Z" w16du:dateUtc="2024-06-06T00:38:00Z">
        <w:r w:rsidRPr="00437EBA">
          <w:rPr>
            <w:sz w:val="24"/>
            <w:szCs w:val="24"/>
          </w:rPr>
          <w:t xml:space="preserve">Both Bayesian GLMMs were written in the probabilistic programming language </w:t>
        </w:r>
        <w:r w:rsidRPr="00437EBA">
          <w:rPr>
            <w:i/>
            <w:iCs/>
            <w:sz w:val="24"/>
            <w:szCs w:val="24"/>
          </w:rPr>
          <w:t>Stan</w:t>
        </w:r>
        <w:r w:rsidRPr="00437EBA">
          <w:rPr>
            <w:sz w:val="24"/>
            <w:szCs w:val="24"/>
          </w:rPr>
          <w:t xml:space="preserve"> </w:t>
        </w:r>
        <w:r w:rsidRPr="00437EBA">
          <w:rPr>
            <w:sz w:val="24"/>
            <w:szCs w:val="24"/>
          </w:rPr>
          <w:fldChar w:fldCharType="begin" w:fldLock="1"/>
        </w:r>
        <w:r w:rsidRPr="00437EBA">
          <w:rPr>
            <w:sz w:val="24"/>
            <w:szCs w:val="24"/>
          </w:rPr>
          <w:instrText>ADDIN CSL_CITATION {"citationItems":[{"id":"ITEM-1","itemData":{"URL":"https://mc-stan.org","author":[{"dropping-particle":"","family":"Stan Development Team","given":"","non-dropping-particle":"","parse-names":false,"suffix":""}],"id":"ITEM-1","issued":{"date-parts":[["2023"]]},"title":"Stan Modeling Language Users Guide and Reference Manual, v2.31.0.","type":"webpage"},"uris":["http://www.mendeley.com/documents/?uuid=c82fe0e3-e5a9-4ac8-b715-55a45ff453b1"]}],"mendeley":{"formattedCitation":"(Stan Development Team 2023b)","plainTextFormattedCitation":"(Stan Development Team 2023b)","previouslyFormattedCitation":"(Stan Development Team 2023b)"},"properties":{"noteIndex":0},"schema":"https://github.com/citation-style-language/schema/raw/master/csl-citation.json"}</w:instrText>
        </w:r>
        <w:r w:rsidRPr="00437EBA">
          <w:rPr>
            <w:sz w:val="24"/>
            <w:szCs w:val="24"/>
          </w:rPr>
          <w:fldChar w:fldCharType="separate"/>
        </w:r>
        <w:r w:rsidRPr="00437EBA">
          <w:rPr>
            <w:noProof/>
            <w:sz w:val="24"/>
            <w:szCs w:val="24"/>
          </w:rPr>
          <w:t>(Stan Development Team 2023b)</w:t>
        </w:r>
        <w:r w:rsidRPr="00437EBA">
          <w:rPr>
            <w:sz w:val="24"/>
            <w:szCs w:val="24"/>
          </w:rPr>
          <w:fldChar w:fldCharType="end"/>
        </w:r>
        <w:r w:rsidRPr="00437EBA">
          <w:rPr>
            <w:sz w:val="24"/>
            <w:szCs w:val="24"/>
          </w:rPr>
          <w:t xml:space="preserve">, </w:t>
        </w:r>
        <w:r w:rsidRPr="00437EBA">
          <w:rPr>
            <w:rFonts w:cs="TimesNewRomanPSMT"/>
            <w:kern w:val="0"/>
            <w:sz w:val="24"/>
            <w:szCs w:val="24"/>
          </w:rPr>
          <w:t xml:space="preserve">implemented in R with </w:t>
        </w:r>
        <w:proofErr w:type="spellStart"/>
        <w:r w:rsidRPr="00437EBA">
          <w:rPr>
            <w:rFonts w:cs="TimesNewRomanPS-ItalicMT"/>
            <w:i/>
            <w:iCs/>
            <w:kern w:val="0"/>
            <w:sz w:val="24"/>
            <w:szCs w:val="24"/>
          </w:rPr>
          <w:t>rstan</w:t>
        </w:r>
        <w:proofErr w:type="spellEnd"/>
        <w:r w:rsidRPr="00437EBA">
          <w:rPr>
            <w:rFonts w:cs="TimesNewRomanPS-ItalicMT"/>
            <w:i/>
            <w:iCs/>
            <w:kern w:val="0"/>
            <w:sz w:val="24"/>
            <w:szCs w:val="24"/>
          </w:rPr>
          <w:t xml:space="preserve"> </w:t>
        </w:r>
        <w:r w:rsidRPr="00437EBA">
          <w:rPr>
            <w:rFonts w:cs="TimesNewRomanPS-ItalicMT"/>
            <w:i/>
            <w:iCs/>
            <w:kern w:val="0"/>
            <w:sz w:val="24"/>
            <w:szCs w:val="24"/>
          </w:rPr>
          <w:fldChar w:fldCharType="begin" w:fldLock="1"/>
        </w:r>
        <w:r w:rsidRPr="00437EBA">
          <w:rPr>
            <w:rFonts w:cs="TimesNewRomanPS-ItalicMT"/>
            <w:i/>
            <w:iCs/>
            <w:kern w:val="0"/>
            <w:sz w:val="24"/>
            <w:szCs w:val="24"/>
          </w:rPr>
          <w:instrText>ADDIN CSL_CITATION {"citationItems":[{"id":"ITEM-1","itemData":{"URL":"https://mc-stan.org/.","author":[{"dropping-particle":"","family":"Stan Development Team","given":"","non-dropping-particle":"","parse-names":false,"suffix":""}],"id":"ITEM-1","issued":{"date-parts":[["2023"]]},"title":"RStan: the R interface to Stan. R package version 2.21.8","type":"webpage"},"uris":["http://www.mendeley.com/documents/?uuid=bdf4d89a-ac8a-4103-82fa-7c065b97adf7"]}],"mendeley":{"formattedCitation":"(Stan Development Team 2023a)","plainTextFormattedCitation":"(Stan Development Team 2023a)","previouslyFormattedCitation":"(Stan Development Team 2023a)"},"properties":{"noteIndex":0},"schema":"https://github.com/citation-style-language/schema/raw/master/csl-citation.json"}</w:instrText>
        </w:r>
        <w:r w:rsidRPr="00437EBA">
          <w:rPr>
            <w:rFonts w:cs="TimesNewRomanPS-ItalicMT"/>
            <w:i/>
            <w:iCs/>
            <w:kern w:val="0"/>
            <w:sz w:val="24"/>
            <w:szCs w:val="24"/>
          </w:rPr>
          <w:fldChar w:fldCharType="separate"/>
        </w:r>
        <w:r w:rsidRPr="00437EBA">
          <w:rPr>
            <w:rFonts w:cs="TimesNewRomanPS-ItalicMT"/>
            <w:iCs/>
            <w:noProof/>
            <w:kern w:val="0"/>
            <w:sz w:val="24"/>
            <w:szCs w:val="24"/>
          </w:rPr>
          <w:t>(Stan Development Team 2023a)</w:t>
        </w:r>
        <w:r w:rsidRPr="00437EBA">
          <w:rPr>
            <w:rFonts w:cs="TimesNewRomanPS-ItalicMT"/>
            <w:i/>
            <w:iCs/>
            <w:kern w:val="0"/>
            <w:sz w:val="24"/>
            <w:szCs w:val="24"/>
          </w:rPr>
          <w:fldChar w:fldCharType="end"/>
        </w:r>
        <w:r w:rsidRPr="00437EBA">
          <w:rPr>
            <w:rFonts w:cs="TimesNewRomanPS-ItalicMT"/>
            <w:kern w:val="0"/>
            <w:sz w:val="24"/>
            <w:szCs w:val="24"/>
          </w:rPr>
          <w:t>.</w:t>
        </w:r>
        <w:r w:rsidRPr="00437EBA">
          <w:rPr>
            <w:sz w:val="24"/>
            <w:szCs w:val="24"/>
          </w:rPr>
          <w:t xml:space="preserve"> For the both Bayesian GLMMs we </w:t>
        </w:r>
        <w:r w:rsidRPr="00437EBA">
          <w:rPr>
            <w:rFonts w:cs="TimesNewRomanPSMT"/>
            <w:kern w:val="0"/>
            <w:sz w:val="24"/>
            <w:szCs w:val="24"/>
          </w:rPr>
          <w:t>employed best practices for model development and fitting by: using weakly-informative priors to discourage unrealistic parameter values (</w:t>
        </w:r>
        <w:commentRangeStart w:id="100"/>
        <w:r w:rsidRPr="00437EBA">
          <w:rPr>
            <w:rFonts w:cs="TimesNewRomanPSMT"/>
            <w:kern w:val="0"/>
            <w:sz w:val="24"/>
            <w:szCs w:val="24"/>
          </w:rPr>
          <w:t>Table</w:t>
        </w:r>
        <w:r w:rsidRPr="00437EBA" w:rsidDel="00767D12">
          <w:rPr>
            <w:sz w:val="24"/>
            <w:szCs w:val="24"/>
          </w:rPr>
          <w:t xml:space="preserve"> </w:t>
        </w:r>
        <w:r w:rsidRPr="00437EBA">
          <w:rPr>
            <w:sz w:val="24"/>
            <w:szCs w:val="24"/>
          </w:rPr>
          <w:t>_</w:t>
        </w:r>
      </w:ins>
      <w:commentRangeEnd w:id="100"/>
      <w:ins w:id="101" w:author="jensj27@student.ubc.ca" w:date="2024-06-05T17:40:00Z" w16du:dateUtc="2024-06-06T00:40:00Z">
        <w:r w:rsidR="00552DEF" w:rsidRPr="00437EBA">
          <w:rPr>
            <w:rStyle w:val="CommentReference"/>
            <w:rFonts w:eastAsia="Cambria" w:cs="Times New Roman"/>
            <w:kern w:val="0"/>
            <w:sz w:val="24"/>
            <w:szCs w:val="24"/>
            <w14:ligatures w14:val="none"/>
          </w:rPr>
          <w:commentReference w:id="100"/>
        </w:r>
      </w:ins>
      <w:ins w:id="102" w:author="jensj27@student.ubc.ca" w:date="2024-06-05T17:38:00Z" w16du:dateUtc="2024-06-06T00:38:00Z">
        <w:r w:rsidRPr="00437EBA">
          <w:rPr>
            <w:sz w:val="24"/>
            <w:szCs w:val="24"/>
          </w:rPr>
          <w:t xml:space="preserve">); </w:t>
        </w:r>
        <w:r w:rsidRPr="00437EBA">
          <w:rPr>
            <w:rFonts w:cs="TimesNewRomanPSMT"/>
            <w:kern w:val="0"/>
            <w:sz w:val="24"/>
            <w:szCs w:val="24"/>
          </w:rPr>
          <w:t>confirming sufficient mixing of chains (Gelman-Rubin R-hat values &lt; 1.05), minimal</w:t>
        </w:r>
        <w:r w:rsidRPr="00437EBA" w:rsidDel="00767D12">
          <w:rPr>
            <w:sz w:val="24"/>
            <w:szCs w:val="24"/>
          </w:rPr>
          <w:t xml:space="preserve"> </w:t>
        </w:r>
        <w:r w:rsidRPr="00437EBA">
          <w:rPr>
            <w:rFonts w:cs="TimesNewRomanPSMT"/>
            <w:kern w:val="0"/>
            <w:sz w:val="24"/>
            <w:szCs w:val="24"/>
          </w:rPr>
          <w:t>within-chain autocorrelation (effective sample size / total HMC steps &gt; 0.1), and no divergent</w:t>
        </w:r>
        <w:r w:rsidRPr="00437EBA" w:rsidDel="00767D12">
          <w:rPr>
            <w:sz w:val="24"/>
            <w:szCs w:val="24"/>
          </w:rPr>
          <w:t xml:space="preserve"> </w:t>
        </w:r>
        <w:r w:rsidRPr="00437EBA">
          <w:rPr>
            <w:rFonts w:cs="TimesNewRomanPSMT"/>
            <w:kern w:val="0"/>
            <w:sz w:val="24"/>
            <w:szCs w:val="24"/>
          </w:rPr>
          <w:t xml:space="preserve">transitions (Figures S5 and S6); and running our model for a length of 4,000 </w:t>
        </w:r>
        <w:r w:rsidRPr="00437EBA">
          <w:rPr>
            <w:rFonts w:cs="TimesNewRomanPSMT"/>
            <w:kern w:val="0"/>
            <w:sz w:val="24"/>
            <w:szCs w:val="24"/>
          </w:rPr>
          <w:lastRenderedPageBreak/>
          <w:t>HMC steps,</w:t>
        </w:r>
        <w:r w:rsidRPr="00437EBA" w:rsidDel="00767D12">
          <w:rPr>
            <w:sz w:val="24"/>
            <w:szCs w:val="24"/>
          </w:rPr>
          <w:t xml:space="preserve"> </w:t>
        </w:r>
        <w:r w:rsidRPr="00437EBA">
          <w:rPr>
            <w:rFonts w:cs="TimesNewRomanPSMT"/>
            <w:kern w:val="0"/>
            <w:sz w:val="24"/>
            <w:szCs w:val="24"/>
          </w:rPr>
          <w:t xml:space="preserve">discarding the first 2,000 </w:t>
        </w:r>
        <w:r w:rsidRPr="00437EBA">
          <w:rPr>
            <w:rFonts w:cs="TimesNewRomanPSMT"/>
            <w:kern w:val="0"/>
            <w:sz w:val="24"/>
            <w:szCs w:val="24"/>
          </w:rPr>
          <w:fldChar w:fldCharType="begin" w:fldLock="1"/>
        </w:r>
      </w:ins>
      <w:r w:rsidR="00564ED4" w:rsidRPr="00437EBA">
        <w:rPr>
          <w:rFonts w:cs="TimesNewRomanPSMT"/>
          <w:kern w:val="0"/>
          <w:sz w:val="24"/>
          <w:szCs w:val="24"/>
        </w:rPr>
        <w:instrText>ADDIN CSL_CITATION {"citationItems":[{"id":"ITEM-1","itemData":{"URL":"https://mc-stan.org","author":[{"dropping-particle":"","family":"Stan Development Team","given":"","non-dropping-particle":"","parse-names":false,"suffix":""}],"id":"ITEM-1","issued":{"date-parts":[["2023"]]},"title":"Stan Modeling Language Users Guide and Reference Manual, v2.31.0.","type":"webpage"},"uris":["http://www.mendeley.com/documents/?uuid=c82fe0e3-e5a9-4ac8-b715-55a45ff453b1"]},{"id":"ITEM-2","itemData":{"author":[{"dropping-particle":"","family":"Gelman","given":"A.","non-dropping-particle":"","parse-names":false,"suffix":""},{"dropping-particle":"","family":"Hill","given":"J.","non-dropping-particle":"","parse-names":false,"suffix":""},{"dropping-particle":"","family":"Vehtari","given":"A.","non-dropping-particle":"","parse-names":false,"suffix":""}],"id":"ITEM-2","issued":{"date-parts":[["2020"]]},"publisher":"Cambridge University Press","title":"Regression and other stories","type":"book"},"uris":["http://www.mendeley.com/documents/?uuid=2aa2f331-e341-48fc-a576-4b81f37f1f0e"]}],"mendeley":{"formattedCitation":"(Stan Development Team 2023b; Gelman, Hill, and Vehtari 2020)","manualFormatting":"(Stan Development Team 2023b; Gelman et al. 2020)","plainTextFormattedCitation":"(Stan Development Team 2023b; Gelman, Hill, and Vehtari 2020)","previouslyFormattedCitation":"(Stan Development Team 2023b; Gelman, Hill, and Vehtari 2020)"},"properties":{"noteIndex":0},"schema":"https://github.com/citation-style-language/schema/raw/master/csl-citation.json"}</w:instrText>
      </w:r>
      <w:ins w:id="103" w:author="jensj27@student.ubc.ca" w:date="2024-06-05T17:38:00Z" w16du:dateUtc="2024-06-06T00:38:00Z">
        <w:r w:rsidRPr="00437EBA">
          <w:rPr>
            <w:rFonts w:cs="TimesNewRomanPSMT"/>
            <w:kern w:val="0"/>
            <w:sz w:val="24"/>
            <w:szCs w:val="24"/>
          </w:rPr>
          <w:fldChar w:fldCharType="separate"/>
        </w:r>
        <w:r w:rsidRPr="00437EBA">
          <w:rPr>
            <w:rFonts w:cs="TimesNewRomanPSMT"/>
            <w:noProof/>
            <w:kern w:val="0"/>
            <w:sz w:val="24"/>
            <w:szCs w:val="24"/>
          </w:rPr>
          <w:t>(Stan Development Team 2023b; Gelman et al. 2020)</w:t>
        </w:r>
        <w:r w:rsidRPr="00437EBA">
          <w:rPr>
            <w:rFonts w:cs="TimesNewRomanPSMT"/>
            <w:kern w:val="0"/>
            <w:sz w:val="24"/>
            <w:szCs w:val="24"/>
          </w:rPr>
          <w:fldChar w:fldCharType="end"/>
        </w:r>
        <w:r w:rsidRPr="00437EBA">
          <w:rPr>
            <w:rFonts w:cs="TimesNewRomanPSMT"/>
            <w:kern w:val="0"/>
            <w:sz w:val="24"/>
            <w:szCs w:val="24"/>
          </w:rPr>
          <w:t>.</w:t>
        </w:r>
      </w:ins>
      <w:r w:rsidR="007F6322" w:rsidRPr="00437EBA">
        <w:rPr>
          <w:rFonts w:cs="TimesNewRomanPSMT"/>
          <w:kern w:val="0"/>
          <w:sz w:val="24"/>
          <w:szCs w:val="24"/>
        </w:rPr>
        <w:t xml:space="preserve"> We conducted visual posterior predictive checks to assess model goodness-of-fit.</w:t>
      </w:r>
    </w:p>
    <w:p w14:paraId="76911D55" w14:textId="77777777" w:rsidR="00102CAF" w:rsidRPr="00437EBA" w:rsidRDefault="00102CAF" w:rsidP="00102CAF">
      <w:pPr>
        <w:spacing w:line="480" w:lineRule="auto"/>
        <w:ind w:firstLine="720"/>
        <w:rPr>
          <w:sz w:val="24"/>
          <w:szCs w:val="24"/>
        </w:rPr>
      </w:pPr>
      <w:commentRangeStart w:id="104"/>
      <w:r w:rsidRPr="00437EBA">
        <w:rPr>
          <w:sz w:val="24"/>
          <w:szCs w:val="24"/>
        </w:rPr>
        <w:t xml:space="preserve">To test whether </w:t>
      </w:r>
      <w:r w:rsidRPr="00437EBA">
        <w:rPr>
          <w:i/>
          <w:iCs/>
          <w:sz w:val="24"/>
          <w:szCs w:val="24"/>
        </w:rPr>
        <w:t>B. impatiens</w:t>
      </w:r>
      <w:r w:rsidRPr="00437EBA">
        <w:rPr>
          <w:sz w:val="24"/>
          <w:szCs w:val="24"/>
        </w:rPr>
        <w:t xml:space="preserve"> diet overlaps significantly with the diet of native </w:t>
      </w:r>
      <w:r w:rsidRPr="00437EBA">
        <w:rPr>
          <w:i/>
          <w:iCs/>
          <w:sz w:val="24"/>
          <w:szCs w:val="24"/>
        </w:rPr>
        <w:t>Bombus</w:t>
      </w:r>
      <w:r w:rsidRPr="00437EBA">
        <w:rPr>
          <w:sz w:val="24"/>
          <w:szCs w:val="24"/>
        </w:rPr>
        <w:t xml:space="preserve"> species, we used non-metric multi-dimensional scaling (NMDS) to assess the similarity in the plant associations for each species of the five most common species of bumble bee from each site across the two years of surveys. Briefly, NMDS uses ordination to create a distance matrix of observations </w:t>
      </w:r>
      <w:sdt>
        <w:sdtPr>
          <w:rPr>
            <w:color w:val="000000"/>
            <w:sz w:val="24"/>
            <w:szCs w:val="24"/>
          </w:rPr>
          <w:tag w:val="MENDELEY_CITATION_v3_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"/>
          <w:id w:val="-878855255"/>
          <w:placeholder>
            <w:docPart w:val="22D0ED5A9F9F43D9B0607D5F8B46CAA3"/>
          </w:placeholder>
        </w:sdtPr>
        <w:sdtContent>
          <w:r w:rsidRPr="00437EBA">
            <w:rPr>
              <w:color w:val="000000"/>
              <w:sz w:val="24"/>
              <w:szCs w:val="24"/>
            </w:rPr>
            <w:t>(Bakker, 2024)</w:t>
          </w:r>
        </w:sdtContent>
      </w:sdt>
      <w:r w:rsidRPr="00437EBA">
        <w:rPr>
          <w:sz w:val="24"/>
          <w:szCs w:val="24"/>
        </w:rPr>
        <w:t xml:space="preserve">. In ecological studies, the method is used to establish pairwise dissimilarity among community species lists. Here, we defined the set of plants each species of bumble bee was recorded foraging on as the bumble bee ‘community’, with the goal of </w:t>
      </w:r>
      <w:commentRangeEnd w:id="104"/>
      <w:r w:rsidRPr="00437EBA">
        <w:rPr>
          <w:rStyle w:val="CommentReference"/>
          <w:sz w:val="24"/>
          <w:szCs w:val="24"/>
        </w:rPr>
        <w:commentReference w:id="104"/>
      </w:r>
      <w:r w:rsidRPr="00437EBA">
        <w:rPr>
          <w:sz w:val="24"/>
          <w:szCs w:val="24"/>
        </w:rPr>
        <w:t xml:space="preserve">illustrating the degree of dissimilarity in plant associations among the five </w:t>
      </w:r>
      <w:proofErr w:type="gramStart"/>
      <w:r w:rsidRPr="00437EBA">
        <w:rPr>
          <w:sz w:val="24"/>
          <w:szCs w:val="24"/>
        </w:rPr>
        <w:t>most commonly observed</w:t>
      </w:r>
      <w:proofErr w:type="gramEnd"/>
      <w:r w:rsidRPr="00437EBA">
        <w:rPr>
          <w:sz w:val="24"/>
          <w:szCs w:val="24"/>
        </w:rPr>
        <w:t xml:space="preserve"> bumble bees in my data set. Briefly, we created a matrix for each site, with the bumble bee species at each site as the columns, and the plant community as the rows. We populated the matrix with the abundance of interactions between a particular bee and plant species observed at that site over the two years of surveys. Using the vegan package in R and applying a Bray-Curtis distance metric (v2.6-4; Oksanen et al., 2022), plots were created to visualize the degree of overlap in the plant community observations for each of the five most common species of bumble bee in my data set, with the goal of establishing whether the species had distinct or overlapping foraging preferences. Explain the test </w:t>
      </w:r>
      <w:r w:rsidRPr="00437EBA">
        <w:rPr>
          <w:sz w:val="24"/>
          <w:szCs w:val="24"/>
          <w:highlight w:val="yellow"/>
        </w:rPr>
        <w:t>STATS TEST HERE?</w:t>
      </w:r>
    </w:p>
    <w:p w14:paraId="4C1D543C" w14:textId="5C3B52B7" w:rsidR="00776665" w:rsidRPr="00437EBA" w:rsidRDefault="00102CAF" w:rsidP="00776665">
      <w:pPr>
        <w:spacing w:line="480" w:lineRule="auto"/>
        <w:ind w:firstLine="720"/>
        <w:rPr>
          <w:sz w:val="24"/>
          <w:szCs w:val="24"/>
        </w:rPr>
      </w:pPr>
      <w:commentRangeStart w:id="105"/>
      <w:commentRangeStart w:id="106"/>
      <w:del w:id="107" w:author="jensj27@student.ubc.ca" w:date="2024-06-05T17:38:00Z" w16du:dateUtc="2024-06-06T00:38:00Z">
        <w:r w:rsidRPr="00437EBA" w:rsidDel="000F5DB6">
          <w:rPr>
            <w:sz w:val="24"/>
            <w:szCs w:val="24"/>
          </w:rPr>
          <w:delText xml:space="preserve">Finally, to test whether </w:delText>
        </w:r>
        <w:r w:rsidRPr="00437EBA" w:rsidDel="000F5DB6">
          <w:rPr>
            <w:i/>
            <w:iCs/>
            <w:sz w:val="24"/>
            <w:szCs w:val="24"/>
          </w:rPr>
          <w:delText>B. impatiens</w:delText>
        </w:r>
        <w:r w:rsidRPr="00437EBA" w:rsidDel="000F5DB6">
          <w:rPr>
            <w:sz w:val="24"/>
            <w:szCs w:val="24"/>
          </w:rPr>
          <w:delText xml:space="preserve"> </w:delText>
        </w:r>
      </w:del>
      <w:del w:id="108" w:author="jensj27@student.ubc.ca" w:date="2024-06-05T17:09:00Z" w16du:dateUtc="2024-06-06T00:09:00Z">
        <w:r w:rsidRPr="00437EBA" w:rsidDel="00436946">
          <w:rPr>
            <w:sz w:val="24"/>
            <w:szCs w:val="24"/>
          </w:rPr>
          <w:delText xml:space="preserve">tends to preferentially </w:delText>
        </w:r>
      </w:del>
      <w:del w:id="109" w:author="jensj27@student.ubc.ca" w:date="2024-06-05T17:38:00Z" w16du:dateUtc="2024-06-06T00:38:00Z">
        <w:r w:rsidRPr="00437EBA" w:rsidDel="000F5DB6">
          <w:rPr>
            <w:sz w:val="24"/>
            <w:szCs w:val="24"/>
          </w:rPr>
          <w:delText xml:space="preserve">interact with invasive plant species </w:delText>
        </w:r>
      </w:del>
      <w:del w:id="110" w:author="jensj27@student.ubc.ca" w:date="2024-06-05T17:07:00Z" w16du:dateUtc="2024-06-06T00:07:00Z">
        <w:r w:rsidRPr="00437EBA" w:rsidDel="00AE79DF">
          <w:rPr>
            <w:sz w:val="24"/>
            <w:szCs w:val="24"/>
          </w:rPr>
          <w:delText>over native or naturalized species</w:delText>
        </w:r>
      </w:del>
      <w:del w:id="111" w:author="jensj27@student.ubc.ca" w:date="2024-06-05T17:38:00Z" w16du:dateUtc="2024-06-06T00:38:00Z">
        <w:r w:rsidRPr="00437EBA" w:rsidDel="000F5DB6">
          <w:rPr>
            <w:sz w:val="24"/>
            <w:szCs w:val="24"/>
          </w:rPr>
          <w:delText xml:space="preserve">, </w:delText>
        </w:r>
      </w:del>
      <w:del w:id="112" w:author="jensj27@student.ubc.ca" w:date="2024-06-05T17:08:00Z" w16du:dateUtc="2024-06-06T00:08:00Z">
        <w:r w:rsidRPr="00437EBA" w:rsidDel="00AE79DF">
          <w:rPr>
            <w:sz w:val="24"/>
            <w:szCs w:val="24"/>
          </w:rPr>
          <w:delText xml:space="preserve">we used logistic regression to model and </w:delText>
        </w:r>
      </w:del>
      <w:del w:id="113" w:author="jensj27@student.ubc.ca" w:date="2024-06-05T17:38:00Z" w16du:dateUtc="2024-06-06T00:38:00Z">
        <w:r w:rsidRPr="00437EBA" w:rsidDel="000F5DB6">
          <w:rPr>
            <w:sz w:val="24"/>
            <w:szCs w:val="24"/>
          </w:rPr>
          <w:delText xml:space="preserve">compare the visitation </w:delText>
        </w:r>
      </w:del>
      <w:del w:id="114" w:author="jensj27@student.ubc.ca" w:date="2024-06-05T17:09:00Z" w16du:dateUtc="2024-06-06T00:09:00Z">
        <w:r w:rsidRPr="00437EBA" w:rsidDel="00436946">
          <w:rPr>
            <w:sz w:val="24"/>
            <w:szCs w:val="24"/>
          </w:rPr>
          <w:delText xml:space="preserve">behaviour </w:delText>
        </w:r>
      </w:del>
      <w:commentRangeStart w:id="115"/>
      <w:del w:id="116" w:author="jensj27@student.ubc.ca" w:date="2024-06-05T17:38:00Z" w16du:dateUtc="2024-06-06T00:38:00Z">
        <w:r w:rsidRPr="00437EBA" w:rsidDel="000F5DB6">
          <w:rPr>
            <w:sz w:val="24"/>
            <w:szCs w:val="24"/>
          </w:rPr>
          <w:delText>of the five most common bumble bee species in the surveys (</w:delText>
        </w:r>
        <w:r w:rsidRPr="00437EBA" w:rsidDel="000F5DB6">
          <w:rPr>
            <w:i/>
            <w:iCs/>
            <w:sz w:val="24"/>
            <w:szCs w:val="24"/>
          </w:rPr>
          <w:delText>B. impatiens</w:delText>
        </w:r>
        <w:r w:rsidRPr="00437EBA" w:rsidDel="000F5DB6">
          <w:rPr>
            <w:sz w:val="24"/>
            <w:szCs w:val="24"/>
          </w:rPr>
          <w:delText xml:space="preserve">, </w:delText>
        </w:r>
        <w:r w:rsidRPr="00437EBA" w:rsidDel="000F5DB6">
          <w:rPr>
            <w:i/>
            <w:iCs/>
            <w:sz w:val="24"/>
            <w:szCs w:val="24"/>
          </w:rPr>
          <w:delText>B. melanopygus</w:delText>
        </w:r>
        <w:r w:rsidRPr="00437EBA" w:rsidDel="000F5DB6">
          <w:rPr>
            <w:sz w:val="24"/>
            <w:szCs w:val="24"/>
          </w:rPr>
          <w:delText xml:space="preserve">, </w:delText>
        </w:r>
        <w:r w:rsidRPr="00437EBA" w:rsidDel="000F5DB6">
          <w:rPr>
            <w:i/>
            <w:iCs/>
            <w:sz w:val="24"/>
            <w:szCs w:val="24"/>
          </w:rPr>
          <w:delText>B. mixtus</w:delText>
        </w:r>
        <w:r w:rsidRPr="00437EBA" w:rsidDel="000F5DB6">
          <w:rPr>
            <w:sz w:val="24"/>
            <w:szCs w:val="24"/>
          </w:rPr>
          <w:delText xml:space="preserve">, </w:delText>
        </w:r>
        <w:r w:rsidRPr="00437EBA" w:rsidDel="000F5DB6">
          <w:rPr>
            <w:i/>
            <w:iCs/>
            <w:sz w:val="24"/>
            <w:szCs w:val="24"/>
          </w:rPr>
          <w:delText>B. flavifrons</w:delText>
        </w:r>
        <w:r w:rsidRPr="00437EBA" w:rsidDel="000F5DB6">
          <w:rPr>
            <w:sz w:val="24"/>
            <w:szCs w:val="24"/>
          </w:rPr>
          <w:delText xml:space="preserve">, and </w:delText>
        </w:r>
        <w:r w:rsidRPr="00437EBA" w:rsidDel="000F5DB6">
          <w:rPr>
            <w:i/>
            <w:iCs/>
            <w:sz w:val="24"/>
            <w:szCs w:val="24"/>
          </w:rPr>
          <w:delText>B. vosnesenskii</w:delText>
        </w:r>
        <w:r w:rsidRPr="00437EBA" w:rsidDel="000F5DB6">
          <w:rPr>
            <w:sz w:val="24"/>
            <w:szCs w:val="24"/>
          </w:rPr>
          <w:delText xml:space="preserve">). </w:delText>
        </w:r>
        <w:commentRangeEnd w:id="115"/>
        <w:r w:rsidR="00436946" w:rsidRPr="00437EBA" w:rsidDel="000F5DB6">
          <w:rPr>
            <w:rStyle w:val="CommentReference"/>
            <w:rFonts w:eastAsia="Cambria" w:cs="Times New Roman"/>
            <w:kern w:val="0"/>
            <w:sz w:val="24"/>
            <w:szCs w:val="24"/>
            <w14:ligatures w14:val="none"/>
          </w:rPr>
          <w:commentReference w:id="115"/>
        </w:r>
        <w:r w:rsidRPr="00437EBA" w:rsidDel="000F5DB6">
          <w:rPr>
            <w:sz w:val="24"/>
            <w:szCs w:val="24"/>
          </w:rPr>
          <w:delText xml:space="preserve">Foraging observations </w:delText>
        </w:r>
        <w:commentRangeEnd w:id="105"/>
        <w:r w:rsidRPr="00437EBA" w:rsidDel="000F5DB6">
          <w:rPr>
            <w:rStyle w:val="CommentReference"/>
            <w:sz w:val="24"/>
            <w:szCs w:val="24"/>
          </w:rPr>
          <w:commentReference w:id="105"/>
        </w:r>
        <w:commentRangeEnd w:id="106"/>
        <w:r w:rsidR="000E2938" w:rsidRPr="00437EBA" w:rsidDel="000F5DB6">
          <w:rPr>
            <w:rStyle w:val="CommentReference"/>
            <w:rFonts w:eastAsia="Cambria" w:cs="Times New Roman"/>
            <w:kern w:val="0"/>
            <w:sz w:val="24"/>
            <w:szCs w:val="24"/>
            <w14:ligatures w14:val="none"/>
          </w:rPr>
          <w:commentReference w:id="106"/>
        </w:r>
        <w:r w:rsidRPr="00437EBA" w:rsidDel="000F5DB6">
          <w:rPr>
            <w:sz w:val="24"/>
            <w:szCs w:val="24"/>
          </w:rPr>
          <w:delText xml:space="preserve">included all recorded plant interactions between bumble bee workers, queens, and males for the listed species. </w:delText>
        </w:r>
        <w:commentRangeStart w:id="117"/>
        <w:r w:rsidRPr="00437EBA" w:rsidDel="000F5DB6">
          <w:rPr>
            <w:sz w:val="24"/>
            <w:szCs w:val="24"/>
          </w:rPr>
          <w:delText>In total, there were 3627 total bumble bee and plant interactions recorded</w:delText>
        </w:r>
        <w:commentRangeEnd w:id="117"/>
        <w:r w:rsidRPr="00437EBA" w:rsidDel="000F5DB6">
          <w:rPr>
            <w:rStyle w:val="CommentReference"/>
            <w:sz w:val="24"/>
            <w:szCs w:val="24"/>
          </w:rPr>
          <w:commentReference w:id="117"/>
        </w:r>
        <w:r w:rsidRPr="00437EBA" w:rsidDel="000F5DB6">
          <w:rPr>
            <w:sz w:val="24"/>
            <w:szCs w:val="24"/>
          </w:rPr>
          <w:delText xml:space="preserve">. Flowering plants in </w:delText>
        </w:r>
      </w:del>
      <w:del w:id="118" w:author="jensj27@student.ubc.ca" w:date="2024-06-05T17:10:00Z" w16du:dateUtc="2024-06-06T00:10:00Z">
        <w:r w:rsidRPr="00437EBA" w:rsidDel="00436946">
          <w:rPr>
            <w:sz w:val="24"/>
            <w:szCs w:val="24"/>
          </w:rPr>
          <w:delText xml:space="preserve">my </w:delText>
        </w:r>
      </w:del>
      <w:del w:id="119" w:author="jensj27@student.ubc.ca" w:date="2024-06-05T17:38:00Z" w16du:dateUtc="2024-06-06T00:38:00Z">
        <w:r w:rsidRPr="00437EBA" w:rsidDel="000F5DB6">
          <w:rPr>
            <w:sz w:val="24"/>
            <w:szCs w:val="24"/>
          </w:rPr>
          <w:delText xml:space="preserve">dataset were classified as invasive (or not) using the species list provided by the Invasive Species Council of BC </w:delText>
        </w:r>
      </w:del>
      <w:customXmlDelRangeStart w:id="120" w:author="jensj27@student.ubc.ca" w:date="2024-06-05T17:38:00Z"/>
      <w:sdt>
        <w:sdtPr>
          <w:rPr>
            <w:color w:val="000000"/>
            <w:sz w:val="24"/>
            <w:szCs w:val="24"/>
          </w:rPr>
          <w:tag w:val="MENDELEY_CITATION_v3_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"/>
          <w:id w:val="-1169478489"/>
          <w:placeholder>
            <w:docPart w:val="CBAA70DEB4474242A88D9E88F3DC85BB"/>
          </w:placeholder>
        </w:sdtPr>
        <w:sdtContent>
          <w:customXmlDelRangeEnd w:id="120"/>
          <w:del w:id="121" w:author="jensj27@student.ubc.ca" w:date="2024-06-05T17:38:00Z" w16du:dateUtc="2024-06-06T00:38:00Z">
            <w:r w:rsidRPr="00437EBA" w:rsidDel="000F5DB6">
              <w:rPr>
                <w:color w:val="000000"/>
                <w:sz w:val="24"/>
                <w:szCs w:val="24"/>
              </w:rPr>
              <w:delText>(Invasive species council of BC, n.d.)</w:delText>
            </w:r>
          </w:del>
          <w:customXmlDelRangeStart w:id="122" w:author="jensj27@student.ubc.ca" w:date="2024-06-05T17:38:00Z"/>
        </w:sdtContent>
      </w:sdt>
      <w:customXmlDelRangeEnd w:id="122"/>
      <w:del w:id="123" w:author="jensj27@student.ubc.ca" w:date="2024-06-05T17:38:00Z" w16du:dateUtc="2024-06-06T00:38:00Z">
        <w:r w:rsidRPr="00437EBA" w:rsidDel="000F5DB6">
          <w:rPr>
            <w:sz w:val="24"/>
            <w:szCs w:val="24"/>
          </w:rPr>
          <w:delText>. Then, the proportion of the plants categorized as invasive at a site on a given survey date (and site) was calculated by dividing the total number of plants in the invasive category by the total number of plants recorded</w:delText>
        </w:r>
      </w:del>
      <w:del w:id="124" w:author="jensj27@student.ubc.ca" w:date="2024-06-05T17:14:00Z" w16du:dateUtc="2024-06-06T00:14:00Z">
        <w:r w:rsidRPr="00437EBA" w:rsidDel="00767D12">
          <w:rPr>
            <w:sz w:val="24"/>
            <w:szCs w:val="24"/>
          </w:rPr>
          <w:delText xml:space="preserve">. </w:delText>
        </w:r>
      </w:del>
      <w:del w:id="125" w:author="jensj27@student.ubc.ca" w:date="2024-06-05T17:15:00Z" w16du:dateUtc="2024-06-06T00:15:00Z">
        <w:r w:rsidRPr="00437EBA" w:rsidDel="00767D12">
          <w:rPr>
            <w:sz w:val="24"/>
            <w:szCs w:val="24"/>
          </w:rPr>
          <w:delText>Once the dataset was prepared, we ran a single logistic regression model, with</w:delText>
        </w:r>
      </w:del>
      <w:del w:id="126" w:author="jensj27@student.ubc.ca" w:date="2024-06-05T17:38:00Z" w16du:dateUtc="2024-06-06T00:38:00Z">
        <w:r w:rsidRPr="00437EBA" w:rsidDel="000F5DB6">
          <w:rPr>
            <w:sz w:val="24"/>
            <w:szCs w:val="24"/>
          </w:rPr>
          <w:delText xml:space="preserve"> the type of interaction (</w:delText>
        </w:r>
      </w:del>
      <w:del w:id="127" w:author="jensj27@student.ubc.ca" w:date="2024-06-05T17:15:00Z" w16du:dateUtc="2024-06-06T00:15:00Z">
        <w:r w:rsidRPr="00437EBA" w:rsidDel="00767D12">
          <w:rPr>
            <w:sz w:val="24"/>
            <w:szCs w:val="24"/>
          </w:rPr>
          <w:delText xml:space="preserve">‘invasive’ or </w:delText>
        </w:r>
      </w:del>
      <w:del w:id="128" w:author="jensj27@student.ubc.ca" w:date="2024-06-05T17:16:00Z" w16du:dateUtc="2024-06-06T00:16:00Z">
        <w:r w:rsidRPr="00437EBA" w:rsidDel="00767D12">
          <w:rPr>
            <w:sz w:val="24"/>
            <w:szCs w:val="24"/>
          </w:rPr>
          <w:delText>‘</w:delText>
        </w:r>
      </w:del>
      <w:del w:id="129" w:author="jensj27@student.ubc.ca" w:date="2024-06-05T17:38:00Z" w16du:dateUtc="2024-06-06T00:38:00Z">
        <w:r w:rsidRPr="00437EBA" w:rsidDel="000F5DB6">
          <w:rPr>
            <w:sz w:val="24"/>
            <w:szCs w:val="24"/>
          </w:rPr>
          <w:delText>native/naturalized</w:delText>
        </w:r>
      </w:del>
      <w:del w:id="130" w:author="jensj27@student.ubc.ca" w:date="2024-06-05T17:16:00Z" w16du:dateUtc="2024-06-06T00:16:00Z">
        <w:r w:rsidRPr="00437EBA" w:rsidDel="00767D12">
          <w:rPr>
            <w:sz w:val="24"/>
            <w:szCs w:val="24"/>
          </w:rPr>
          <w:delText>’</w:delText>
        </w:r>
      </w:del>
      <w:del w:id="131" w:author="jensj27@student.ubc.ca" w:date="2024-06-05T17:38:00Z" w16du:dateUtc="2024-06-06T00:38:00Z">
        <w:r w:rsidRPr="00437EBA" w:rsidDel="000F5DB6">
          <w:rPr>
            <w:sz w:val="24"/>
            <w:szCs w:val="24"/>
          </w:rPr>
          <w:delText xml:space="preserve">) as </w:delText>
        </w:r>
      </w:del>
      <w:del w:id="132" w:author="jensj27@student.ubc.ca" w:date="2024-06-05T17:16:00Z" w16du:dateUtc="2024-06-06T00:16:00Z">
        <w:r w:rsidRPr="00437EBA" w:rsidDel="00767D12">
          <w:rPr>
            <w:sz w:val="24"/>
            <w:szCs w:val="24"/>
          </w:rPr>
          <w:delText>the response and the</w:delText>
        </w:r>
      </w:del>
      <w:del w:id="133" w:author="jensj27@student.ubc.ca" w:date="2024-06-05T17:38:00Z" w16du:dateUtc="2024-06-06T00:38:00Z">
        <w:r w:rsidRPr="00437EBA" w:rsidDel="000F5DB6">
          <w:rPr>
            <w:sz w:val="24"/>
            <w:szCs w:val="24"/>
          </w:rPr>
          <w:delText xml:space="preserve"> proportion of invasive plants </w:delText>
        </w:r>
      </w:del>
      <w:del w:id="134" w:author="jensj27@student.ubc.ca" w:date="2024-06-05T17:18:00Z" w16du:dateUtc="2024-06-06T00:18:00Z">
        <w:r w:rsidRPr="00437EBA" w:rsidDel="00767D12">
          <w:rPr>
            <w:sz w:val="24"/>
            <w:szCs w:val="24"/>
          </w:rPr>
          <w:delText>and the species of bumble bee as fixed effects</w:delText>
        </w:r>
      </w:del>
      <w:del w:id="135" w:author="jensj27@student.ubc.ca" w:date="2024-06-05T17:38:00Z" w16du:dateUtc="2024-06-06T00:38:00Z">
        <w:r w:rsidRPr="00437EBA" w:rsidDel="000F5DB6">
          <w:rPr>
            <w:sz w:val="24"/>
            <w:szCs w:val="24"/>
          </w:rPr>
          <w:delText xml:space="preserve">. </w:delText>
        </w:r>
      </w:del>
      <w:del w:id="136" w:author="jensj27@student.ubc.ca" w:date="2024-06-05T17:18:00Z" w16du:dateUtc="2024-06-06T00:18:00Z">
        <w:r w:rsidRPr="00437EBA" w:rsidDel="00767D12">
          <w:rPr>
            <w:sz w:val="24"/>
            <w:szCs w:val="24"/>
          </w:rPr>
          <w:delText xml:space="preserve">We included an interaction between bumble bee species and the proportion of invasive plants in a given survey to test whether different species exhibited different relationships between the probability of visiting an invasive species and the plant species’ proportion in the overall population. Site was included as a random effect. </w:delText>
        </w:r>
      </w:del>
      <w:del w:id="137" w:author="jensj27@student.ubc.ca" w:date="2024-06-05T17:17:00Z" w16du:dateUtc="2024-06-06T00:17:00Z">
        <w:r w:rsidRPr="00437EBA" w:rsidDel="00767D12">
          <w:rPr>
            <w:sz w:val="24"/>
            <w:szCs w:val="24"/>
          </w:rPr>
          <w:delText>The logistic regression was run in the lme4 package (v1.1-35; Bates et al. 2015). All statistical analyses and</w:delText>
        </w:r>
      </w:del>
      <w:ins w:id="138" w:author="jensj27@student.ubc.ca" w:date="2024-06-05T17:17:00Z" w16du:dateUtc="2024-06-06T00:17:00Z">
        <w:r w:rsidR="00767D12" w:rsidRPr="00437EBA">
          <w:rPr>
            <w:sz w:val="24"/>
            <w:szCs w:val="24"/>
          </w:rPr>
          <w:t>Data preparation and</w:t>
        </w:r>
      </w:ins>
      <w:r w:rsidRPr="00437EBA">
        <w:rPr>
          <w:sz w:val="24"/>
          <w:szCs w:val="24"/>
        </w:rPr>
        <w:t xml:space="preserve"> </w:t>
      </w:r>
      <w:del w:id="139" w:author="jensj27@student.ubc.ca" w:date="2024-06-05T17:17:00Z" w16du:dateUtc="2024-06-06T00:17:00Z">
        <w:r w:rsidRPr="00437EBA" w:rsidDel="00767D12">
          <w:rPr>
            <w:sz w:val="24"/>
            <w:szCs w:val="24"/>
          </w:rPr>
          <w:delText xml:space="preserve">plots </w:delText>
        </w:r>
      </w:del>
      <w:ins w:id="140" w:author="jensj27@student.ubc.ca" w:date="2024-06-05T17:17:00Z" w16du:dateUtc="2024-06-06T00:17:00Z">
        <w:r w:rsidR="00767D12" w:rsidRPr="00437EBA">
          <w:rPr>
            <w:sz w:val="24"/>
            <w:szCs w:val="24"/>
          </w:rPr>
          <w:t xml:space="preserve">plotting </w:t>
        </w:r>
      </w:ins>
      <w:r w:rsidRPr="00437EBA">
        <w:rPr>
          <w:sz w:val="24"/>
          <w:szCs w:val="24"/>
        </w:rPr>
        <w:t>w</w:t>
      </w:r>
      <w:ins w:id="141" w:author="jensj27@student.ubc.ca" w:date="2024-06-05T17:17:00Z" w16du:dateUtc="2024-06-06T00:17:00Z">
        <w:r w:rsidR="00767D12" w:rsidRPr="00437EBA">
          <w:rPr>
            <w:sz w:val="24"/>
            <w:szCs w:val="24"/>
          </w:rPr>
          <w:t>as</w:t>
        </w:r>
      </w:ins>
      <w:del w:id="142" w:author="jensj27@student.ubc.ca" w:date="2024-06-05T17:17:00Z" w16du:dateUtc="2024-06-06T00:17:00Z">
        <w:r w:rsidRPr="00437EBA" w:rsidDel="00767D12">
          <w:rPr>
            <w:sz w:val="24"/>
            <w:szCs w:val="24"/>
          </w:rPr>
          <w:delText>ere</w:delText>
        </w:r>
      </w:del>
      <w:r w:rsidRPr="00437EBA">
        <w:rPr>
          <w:sz w:val="24"/>
          <w:szCs w:val="24"/>
        </w:rPr>
        <w:t xml:space="preserve"> </w:t>
      </w:r>
      <w:del w:id="143" w:author="jensj27@student.ubc.ca" w:date="2024-06-05T17:17:00Z" w16du:dateUtc="2024-06-06T00:17:00Z">
        <w:r w:rsidRPr="00437EBA" w:rsidDel="00767D12">
          <w:rPr>
            <w:sz w:val="24"/>
            <w:szCs w:val="24"/>
          </w:rPr>
          <w:delText xml:space="preserve">generated </w:delText>
        </w:r>
      </w:del>
      <w:ins w:id="144" w:author="jensj27@student.ubc.ca" w:date="2024-06-05T17:17:00Z" w16du:dateUtc="2024-06-06T00:17:00Z">
        <w:r w:rsidR="00767D12" w:rsidRPr="00437EBA">
          <w:rPr>
            <w:sz w:val="24"/>
            <w:szCs w:val="24"/>
          </w:rPr>
          <w:t xml:space="preserve">conducted </w:t>
        </w:r>
      </w:ins>
      <w:r w:rsidRPr="00437EBA">
        <w:rPr>
          <w:sz w:val="24"/>
          <w:szCs w:val="24"/>
        </w:rPr>
        <w:t>in R (v4.2.3; R Core Team 2023).</w:t>
      </w:r>
    </w:p>
    <w:p w14:paraId="1B9C74D8" w14:textId="00160BEF" w:rsidR="00102CAF" w:rsidRDefault="00776665" w:rsidP="00776665">
      <w:r>
        <w:br w:type="page"/>
      </w:r>
    </w:p>
    <w:p w14:paraId="3287BE2B" w14:textId="77777777" w:rsidR="00B10840" w:rsidRDefault="00B10840" w:rsidP="00B10840">
      <w:pPr>
        <w:spacing w:after="0" w:line="276" w:lineRule="auto"/>
      </w:pPr>
      <w:commentRangeStart w:id="145"/>
      <w:r>
        <w:rPr>
          <w:noProof/>
        </w:rPr>
        <w:lastRenderedPageBreak/>
        <w:drawing>
          <wp:inline distT="0" distB="0" distL="0" distR="0" wp14:anchorId="736215F1" wp14:editId="14F0BDA2">
            <wp:extent cx="5724939" cy="5078195"/>
            <wp:effectExtent l="0" t="0" r="9525" b="8255"/>
            <wp:docPr id="930593655" name="Picture 1" descr="A graph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93655" name="Picture 1" descr="A graph with different colored lines&#10;&#10;Description automatically generated with medium confidence"/>
                    <pic:cNvPicPr/>
                  </pic:nvPicPr>
                  <pic:blipFill rotWithShape="1">
                    <a:blip r:embed="rId12"/>
                    <a:srcRect l="16589" r="19998"/>
                    <a:stretch/>
                  </pic:blipFill>
                  <pic:spPr bwMode="auto">
                    <a:xfrm>
                      <a:off x="0" y="0"/>
                      <a:ext cx="5734166" cy="5086379"/>
                    </a:xfrm>
                    <a:prstGeom prst="rect">
                      <a:avLst/>
                    </a:prstGeom>
                    <a:ln>
                      <a:noFill/>
                    </a:ln>
                    <a:extLst>
                      <a:ext uri="{53640926-AAD7-44D8-BBD7-CCE9431645EC}">
                        <a14:shadowObscured xmlns:a14="http://schemas.microsoft.com/office/drawing/2010/main"/>
                      </a:ext>
                    </a:extLst>
                  </pic:spPr>
                </pic:pic>
              </a:graphicData>
            </a:graphic>
          </wp:inline>
        </w:drawing>
      </w:r>
      <w:commentRangeEnd w:id="145"/>
      <w:r>
        <w:rPr>
          <w:rStyle w:val="CommentReference"/>
          <w:rFonts w:ascii="Times New Roman" w:eastAsia="Cambria" w:hAnsi="Times New Roman" w:cs="Times New Roman"/>
          <w:kern w:val="0"/>
          <w14:ligatures w14:val="none"/>
        </w:rPr>
        <w:commentReference w:id="145"/>
      </w:r>
      <w:r w:rsidRPr="00D257DD">
        <w:rPr>
          <w:b/>
          <w:bCs/>
        </w:rPr>
        <w:t xml:space="preserve">Figure 1: </w:t>
      </w:r>
      <w:r>
        <w:rPr>
          <w:b/>
          <w:bCs/>
        </w:rPr>
        <w:t>P</w:t>
      </w:r>
      <w:r w:rsidRPr="00D257DD">
        <w:rPr>
          <w:b/>
          <w:bCs/>
        </w:rPr>
        <w:t>henology</w:t>
      </w:r>
      <w:r>
        <w:rPr>
          <w:b/>
          <w:bCs/>
        </w:rPr>
        <w:t xml:space="preserve"> differences between B. impatiens and native bumble bee species</w:t>
      </w:r>
      <w:r w:rsidRPr="00D257DD">
        <w:rPr>
          <w:b/>
          <w:bCs/>
        </w:rPr>
        <w:t>.</w:t>
      </w:r>
      <w:r>
        <w:t xml:space="preserve"> 95% BCI’s for expected abundance by </w:t>
      </w:r>
      <w:proofErr w:type="spellStart"/>
      <w:r>
        <w:t>julian</w:t>
      </w:r>
      <w:proofErr w:type="spellEnd"/>
      <w:r>
        <w:t xml:space="preserve"> date (a) illustrate the phenological differences among the five most common bumble bee species encountered during our surveys. Expected abundances are displayed for the average site, for the year 2022, and without the extra-</w:t>
      </w:r>
      <w:proofErr w:type="spellStart"/>
      <w:r>
        <w:t>poisson</w:t>
      </w:r>
      <w:proofErr w:type="spellEnd"/>
      <w:r>
        <w:t xml:space="preserve"> dispersion that we accounted for with our model. Posterior model estimates indicate that, for all native species, the peak abundance occurs earlier in the year relative to </w:t>
      </w:r>
      <w:r>
        <w:rPr>
          <w:i/>
          <w:iCs/>
        </w:rPr>
        <w:t xml:space="preserve">Bombus impatiens </w:t>
      </w:r>
      <w:r>
        <w:t xml:space="preserve">(b), with 50% BCI’s (thick bars) and 95% BCI’s (thin bars) for the effects of species identity on peak abundance date &lt; 0.   </w:t>
      </w:r>
    </w:p>
    <w:p w14:paraId="04C27178" w14:textId="02D8D27A" w:rsidR="00B10840" w:rsidRDefault="00B10840" w:rsidP="00776665">
      <w:r>
        <w:br w:type="page"/>
      </w:r>
    </w:p>
    <w:p w14:paraId="6244583C" w14:textId="77777777" w:rsidR="00B10840" w:rsidRDefault="00B10840" w:rsidP="00B10840">
      <w:pPr>
        <w:spacing w:after="0" w:line="276" w:lineRule="auto"/>
      </w:pPr>
      <w:commentRangeStart w:id="146"/>
      <w:commentRangeStart w:id="147"/>
      <w:commentRangeStart w:id="148"/>
      <w:r>
        <w:rPr>
          <w:noProof/>
        </w:rPr>
        <w:lastRenderedPageBreak/>
        <w:drawing>
          <wp:inline distT="0" distB="0" distL="0" distR="0" wp14:anchorId="77992F9D" wp14:editId="4AC487F4">
            <wp:extent cx="5156960" cy="5828306"/>
            <wp:effectExtent l="0" t="0" r="5715" b="1270"/>
            <wp:docPr id="1993075457"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75457" name="Picture 1" descr="A close-up of a graph&#10;&#10;Description automatically generated"/>
                    <pic:cNvPicPr/>
                  </pic:nvPicPr>
                  <pic:blipFill rotWithShape="1">
                    <a:blip r:embed="rId13"/>
                    <a:srcRect l="23412" r="26818"/>
                    <a:stretch/>
                  </pic:blipFill>
                  <pic:spPr bwMode="auto">
                    <a:xfrm>
                      <a:off x="0" y="0"/>
                      <a:ext cx="5168183" cy="5840991"/>
                    </a:xfrm>
                    <a:prstGeom prst="rect">
                      <a:avLst/>
                    </a:prstGeom>
                    <a:ln>
                      <a:noFill/>
                    </a:ln>
                    <a:extLst>
                      <a:ext uri="{53640926-AAD7-44D8-BBD7-CCE9431645EC}">
                        <a14:shadowObscured xmlns:a14="http://schemas.microsoft.com/office/drawing/2010/main"/>
                      </a:ext>
                    </a:extLst>
                  </pic:spPr>
                </pic:pic>
              </a:graphicData>
            </a:graphic>
          </wp:inline>
        </w:drawing>
      </w:r>
      <w:commentRangeEnd w:id="146"/>
      <w:r>
        <w:rPr>
          <w:rStyle w:val="CommentReference"/>
          <w:rFonts w:ascii="Times New Roman" w:eastAsia="Cambria" w:hAnsi="Times New Roman" w:cs="Times New Roman"/>
          <w:kern w:val="0"/>
          <w14:ligatures w14:val="none"/>
        </w:rPr>
        <w:commentReference w:id="146"/>
      </w:r>
      <w:commentRangeEnd w:id="147"/>
      <w:r>
        <w:rPr>
          <w:rStyle w:val="CommentReference"/>
          <w:rFonts w:ascii="Times New Roman" w:eastAsia="Cambria" w:hAnsi="Times New Roman" w:cs="Times New Roman"/>
          <w:kern w:val="0"/>
          <w14:ligatures w14:val="none"/>
        </w:rPr>
        <w:commentReference w:id="147"/>
      </w:r>
      <w:commentRangeEnd w:id="148"/>
      <w:r>
        <w:rPr>
          <w:rStyle w:val="CommentReference"/>
          <w:rFonts w:ascii="Times New Roman" w:eastAsia="Cambria" w:hAnsi="Times New Roman" w:cs="Times New Roman"/>
          <w:kern w:val="0"/>
          <w14:ligatures w14:val="none"/>
        </w:rPr>
        <w:commentReference w:id="148"/>
      </w:r>
    </w:p>
    <w:p w14:paraId="72F9E37D" w14:textId="4AC6D3BD" w:rsidR="00B10840" w:rsidRDefault="00B10840" w:rsidP="00B10840">
      <w:pPr>
        <w:spacing w:after="0" w:line="276" w:lineRule="auto"/>
      </w:pPr>
      <w:r w:rsidRPr="00D257DD">
        <w:rPr>
          <w:b/>
          <w:bCs/>
        </w:rPr>
        <w:t xml:space="preserve">Figure </w:t>
      </w:r>
      <w:r>
        <w:rPr>
          <w:b/>
          <w:bCs/>
        </w:rPr>
        <w:t>2</w:t>
      </w:r>
      <w:r w:rsidRPr="00D257DD">
        <w:rPr>
          <w:b/>
          <w:bCs/>
        </w:rPr>
        <w:t xml:space="preserve">: </w:t>
      </w:r>
      <w:r>
        <w:rPr>
          <w:b/>
          <w:bCs/>
        </w:rPr>
        <w:t>Invasive plant interaction choice differences between B. impatiens and native bumble bee species</w:t>
      </w:r>
      <w:r w:rsidRPr="00D257DD">
        <w:rPr>
          <w:b/>
          <w:bCs/>
        </w:rPr>
        <w:t>.</w:t>
      </w:r>
      <w:r>
        <w:t xml:space="preserve"> 50% BCI’s for each bumble bee species illustrate the expected probability of interacting with an invasive plant given the availability of invasive plants (a). Colored points indicate the observed interactions used to fit the logistic GLMM model where an interaction with an invasive was treated as a success (y = 1) and an interaction with a non-invasive was treated as a failure (y = 0). Posterior parameter distributions lower than zero indicate that, relative to </w:t>
      </w:r>
      <w:r>
        <w:rPr>
          <w:i/>
          <w:iCs/>
        </w:rPr>
        <w:t>B. impatiens</w:t>
      </w:r>
      <w:r>
        <w:t>, other bumble bee species are less likely to interact with an invasive plant species when there is an average proportion of invasive plant species available (i.e., when the z-score scaled proportion of invasive plants = 0) (b); or that other bumble bee species have a lower increase in the probability of interacting with an invasive plant when the proportion of invasive plant species increases by one standard deviation above average (c).</w:t>
      </w:r>
    </w:p>
    <w:p w14:paraId="48B5E721" w14:textId="77777777" w:rsidR="00B10840" w:rsidRDefault="00B10840">
      <w:r>
        <w:br w:type="page"/>
      </w:r>
    </w:p>
    <w:p w14:paraId="64A5E173" w14:textId="28A47523" w:rsidR="00B10840" w:rsidRDefault="00B10840" w:rsidP="00B10840">
      <w:pPr>
        <w:spacing w:after="0" w:line="276" w:lineRule="auto"/>
      </w:pPr>
      <w:r>
        <w:rPr>
          <w:noProof/>
        </w:rPr>
        <w:lastRenderedPageBreak/>
        <w:drawing>
          <wp:inline distT="0" distB="0" distL="0" distR="0" wp14:anchorId="482E85EC" wp14:editId="0331A4FF">
            <wp:extent cx="5803900" cy="4255924"/>
            <wp:effectExtent l="0" t="0" r="6350" b="0"/>
            <wp:docPr id="470456263" name="Picture 1" descr="A diagram of a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56263" name="Picture 1" descr="A diagram of a space&#10;&#10;Description automatically generated"/>
                    <pic:cNvPicPr/>
                  </pic:nvPicPr>
                  <pic:blipFill rotWithShape="1">
                    <a:blip r:embed="rId14"/>
                    <a:srcRect l="11218" r="12072"/>
                    <a:stretch/>
                  </pic:blipFill>
                  <pic:spPr bwMode="auto">
                    <a:xfrm>
                      <a:off x="0" y="0"/>
                      <a:ext cx="5810524" cy="4260781"/>
                    </a:xfrm>
                    <a:prstGeom prst="rect">
                      <a:avLst/>
                    </a:prstGeom>
                    <a:ln>
                      <a:noFill/>
                    </a:ln>
                    <a:extLst>
                      <a:ext uri="{53640926-AAD7-44D8-BBD7-CCE9431645EC}">
                        <a14:shadowObscured xmlns:a14="http://schemas.microsoft.com/office/drawing/2010/main"/>
                      </a:ext>
                    </a:extLst>
                  </pic:spPr>
                </pic:pic>
              </a:graphicData>
            </a:graphic>
          </wp:inline>
        </w:drawing>
      </w:r>
    </w:p>
    <w:p w14:paraId="0FBBABD1" w14:textId="4EFDBF36" w:rsidR="00B10840" w:rsidRDefault="00B10840" w:rsidP="00B10840">
      <w:pPr>
        <w:spacing w:after="0" w:line="276" w:lineRule="auto"/>
        <w:rPr>
          <w:b/>
          <w:bCs/>
        </w:rPr>
      </w:pPr>
      <w:r>
        <w:rPr>
          <w:b/>
          <w:bCs/>
        </w:rPr>
        <w:t xml:space="preserve">Figure 3: add figure caption </w:t>
      </w:r>
      <w:proofErr w:type="gramStart"/>
      <w:r>
        <w:rPr>
          <w:b/>
          <w:bCs/>
        </w:rPr>
        <w:t>here</w:t>
      </w:r>
      <w:proofErr w:type="gramEnd"/>
    </w:p>
    <w:p w14:paraId="779D6503" w14:textId="77777777" w:rsidR="00B10840" w:rsidRDefault="00B10840">
      <w:pPr>
        <w:rPr>
          <w:b/>
          <w:bCs/>
        </w:rPr>
      </w:pPr>
      <w:r>
        <w:rPr>
          <w:b/>
          <w:bCs/>
        </w:rPr>
        <w:br w:type="page"/>
      </w:r>
    </w:p>
    <w:p w14:paraId="55153216" w14:textId="0CCA1391" w:rsidR="007B787B" w:rsidRPr="00B10840" w:rsidRDefault="00B10840">
      <w:pPr>
        <w:rPr>
          <w:b/>
          <w:bCs/>
        </w:rPr>
      </w:pPr>
      <w:r w:rsidRPr="00B10840">
        <w:rPr>
          <w:b/>
          <w:bCs/>
        </w:rPr>
        <w:lastRenderedPageBreak/>
        <w:t>SUPPLEMENTAL TABLES AND FIGURES (JENS)</w:t>
      </w:r>
    </w:p>
    <w:p w14:paraId="04537DB8" w14:textId="45908A44" w:rsidR="001533A3" w:rsidRDefault="001533A3" w:rsidP="007B787B">
      <w:pPr>
        <w:spacing w:line="360" w:lineRule="auto"/>
      </w:pPr>
      <w:r>
        <w:t>Table _: Prior distributions used for the phenology model:</w:t>
      </w:r>
    </w:p>
    <w:tbl>
      <w:tblPr>
        <w:tblStyle w:val="TableGrid"/>
        <w:tblW w:w="0" w:type="auto"/>
        <w:tblLook w:val="04A0" w:firstRow="1" w:lastRow="0" w:firstColumn="1" w:lastColumn="0" w:noHBand="0" w:noVBand="1"/>
      </w:tblPr>
      <w:tblGrid>
        <w:gridCol w:w="3116"/>
        <w:gridCol w:w="3117"/>
        <w:gridCol w:w="3117"/>
      </w:tblGrid>
      <w:tr w:rsidR="00A02F70" w14:paraId="23999855" w14:textId="77777777" w:rsidTr="00C6431C">
        <w:tc>
          <w:tcPr>
            <w:tcW w:w="3116" w:type="dxa"/>
          </w:tcPr>
          <w:p w14:paraId="1B58193F" w14:textId="77777777" w:rsidR="00A02F70" w:rsidRPr="00272FE5" w:rsidRDefault="00A02F70" w:rsidP="00C6431C">
            <w:pPr>
              <w:spacing w:line="276" w:lineRule="auto"/>
              <w:rPr>
                <w:b/>
                <w:bCs/>
              </w:rPr>
            </w:pPr>
            <w:r w:rsidRPr="00272FE5">
              <w:rPr>
                <w:b/>
                <w:bCs/>
              </w:rPr>
              <w:t>Parameter</w:t>
            </w:r>
          </w:p>
        </w:tc>
        <w:tc>
          <w:tcPr>
            <w:tcW w:w="3117" w:type="dxa"/>
          </w:tcPr>
          <w:p w14:paraId="1DCD3911" w14:textId="77777777" w:rsidR="00A02F70" w:rsidRPr="00272FE5" w:rsidRDefault="00A02F70" w:rsidP="00C6431C">
            <w:pPr>
              <w:spacing w:line="276" w:lineRule="auto"/>
              <w:rPr>
                <w:b/>
                <w:bCs/>
              </w:rPr>
            </w:pPr>
            <w:r w:rsidRPr="00272FE5">
              <w:rPr>
                <w:b/>
                <w:bCs/>
              </w:rPr>
              <w:t>Prior distribution</w:t>
            </w:r>
          </w:p>
        </w:tc>
        <w:tc>
          <w:tcPr>
            <w:tcW w:w="3117" w:type="dxa"/>
          </w:tcPr>
          <w:p w14:paraId="6512F6F9" w14:textId="77777777" w:rsidR="00A02F70" w:rsidRPr="00272FE5" w:rsidRDefault="00A02F70" w:rsidP="00C6431C">
            <w:pPr>
              <w:spacing w:line="276" w:lineRule="auto"/>
              <w:rPr>
                <w:b/>
                <w:bCs/>
              </w:rPr>
            </w:pPr>
            <w:r w:rsidRPr="00272FE5">
              <w:rPr>
                <w:b/>
                <w:bCs/>
              </w:rPr>
              <w:t>Justification</w:t>
            </w:r>
          </w:p>
        </w:tc>
      </w:tr>
      <w:tr w:rsidR="00A02F70" w14:paraId="507731DC" w14:textId="77777777" w:rsidTr="00C6431C">
        <w:tc>
          <w:tcPr>
            <w:tcW w:w="3116" w:type="dxa"/>
          </w:tcPr>
          <w:p w14:paraId="5675C19B" w14:textId="77777777" w:rsidR="00A02F70" w:rsidRDefault="00A02F70" w:rsidP="00C6431C">
            <w:pPr>
              <w:spacing w:line="276" w:lineRule="auto"/>
            </w:pPr>
            <w:r>
              <w:t>β</w:t>
            </w:r>
            <w:r>
              <w:rPr>
                <w:vertAlign w:val="subscript"/>
              </w:rPr>
              <w:t>species</w:t>
            </w:r>
          </w:p>
        </w:tc>
        <w:tc>
          <w:tcPr>
            <w:tcW w:w="3117" w:type="dxa"/>
          </w:tcPr>
          <w:p w14:paraId="7E913125" w14:textId="77777777" w:rsidR="00A02F70" w:rsidRDefault="00A02F70" w:rsidP="00C6431C">
            <w:pPr>
              <w:spacing w:line="276" w:lineRule="auto"/>
            </w:pPr>
            <w:proofErr w:type="gramStart"/>
            <w:r>
              <w:t>Normal(</w:t>
            </w:r>
            <w:proofErr w:type="gramEnd"/>
            <w:r>
              <w:t>0, 2)</w:t>
            </w:r>
          </w:p>
        </w:tc>
        <w:tc>
          <w:tcPr>
            <w:tcW w:w="3117" w:type="dxa"/>
          </w:tcPr>
          <w:p w14:paraId="2317507B" w14:textId="77777777" w:rsidR="00A02F70" w:rsidRDefault="00A02F70" w:rsidP="00C6431C">
            <w:pPr>
              <w:spacing w:line="276" w:lineRule="auto"/>
            </w:pPr>
            <w:r>
              <w:t>Weakly-informative prior for species-specific differences in baseline abundance</w:t>
            </w:r>
          </w:p>
        </w:tc>
      </w:tr>
      <w:tr w:rsidR="00A02F70" w14:paraId="5DEF63B1" w14:textId="77777777" w:rsidTr="00C6431C">
        <w:tc>
          <w:tcPr>
            <w:tcW w:w="3116" w:type="dxa"/>
          </w:tcPr>
          <w:p w14:paraId="07C0A116" w14:textId="77777777" w:rsidR="00A02F70" w:rsidRDefault="00A02F70" w:rsidP="00C6431C">
            <w:pPr>
              <w:spacing w:line="276" w:lineRule="auto"/>
            </w:pPr>
            <w:r>
              <w:t>β</w:t>
            </w:r>
            <w:r>
              <w:rPr>
                <w:vertAlign w:val="subscript"/>
              </w:rPr>
              <w:t>site</w:t>
            </w:r>
          </w:p>
        </w:tc>
        <w:tc>
          <w:tcPr>
            <w:tcW w:w="3117" w:type="dxa"/>
          </w:tcPr>
          <w:p w14:paraId="03F08C82" w14:textId="77777777" w:rsidR="00A02F70" w:rsidRDefault="00A02F70" w:rsidP="00C6431C">
            <w:pPr>
              <w:spacing w:line="276" w:lineRule="auto"/>
            </w:pPr>
            <w:proofErr w:type="gramStart"/>
            <w:r>
              <w:t>Normal(</w:t>
            </w:r>
            <w:proofErr w:type="gramEnd"/>
            <w:r>
              <w:t xml:space="preserve">0, </w:t>
            </w:r>
            <w:proofErr w:type="spellStart"/>
            <w:r>
              <w:t>σ</w:t>
            </w:r>
            <w:r>
              <w:rPr>
                <w:vertAlign w:val="subscript"/>
              </w:rPr>
              <w:t>site</w:t>
            </w:r>
            <w:proofErr w:type="spellEnd"/>
            <w:r>
              <w:t>)</w:t>
            </w:r>
          </w:p>
        </w:tc>
        <w:tc>
          <w:tcPr>
            <w:tcW w:w="3117" w:type="dxa"/>
          </w:tcPr>
          <w:p w14:paraId="3E4AFD97" w14:textId="77777777" w:rsidR="00A02F70" w:rsidRDefault="00A02F70" w:rsidP="00C6431C">
            <w:pPr>
              <w:spacing w:line="276" w:lineRule="auto"/>
            </w:pPr>
            <w:proofErr w:type="gramStart"/>
            <w:r>
              <w:t>Partial-pooling</w:t>
            </w:r>
            <w:proofErr w:type="gramEnd"/>
            <w:r>
              <w:t xml:space="preserve"> of </w:t>
            </w:r>
            <w:proofErr w:type="spellStart"/>
            <w:r>
              <w:t>site</w:t>
            </w:r>
            <w:proofErr w:type="spellEnd"/>
            <w:r>
              <w:t xml:space="preserve"> effects informed by within site data and variation among sites (i.e., site treated as a random effect) </w:t>
            </w:r>
          </w:p>
        </w:tc>
      </w:tr>
      <w:tr w:rsidR="00A02F70" w14:paraId="21215105" w14:textId="77777777" w:rsidTr="00C6431C">
        <w:tc>
          <w:tcPr>
            <w:tcW w:w="3116" w:type="dxa"/>
          </w:tcPr>
          <w:p w14:paraId="43D07556" w14:textId="77777777" w:rsidR="00A02F70" w:rsidRDefault="00A02F70" w:rsidP="00C6431C">
            <w:pPr>
              <w:spacing w:line="276" w:lineRule="auto"/>
            </w:pPr>
            <w:proofErr w:type="spellStart"/>
            <w:r>
              <w:t>σ</w:t>
            </w:r>
            <w:r>
              <w:rPr>
                <w:vertAlign w:val="subscript"/>
              </w:rPr>
              <w:t>site</w:t>
            </w:r>
            <w:proofErr w:type="spellEnd"/>
          </w:p>
        </w:tc>
        <w:tc>
          <w:tcPr>
            <w:tcW w:w="3117" w:type="dxa"/>
          </w:tcPr>
          <w:p w14:paraId="2F323DA2" w14:textId="77777777" w:rsidR="00A02F70" w:rsidRDefault="00A02F70" w:rsidP="00C6431C">
            <w:pPr>
              <w:spacing w:line="276" w:lineRule="auto"/>
            </w:pPr>
            <w:r>
              <w:t>Half-</w:t>
            </w:r>
            <w:proofErr w:type="gramStart"/>
            <w:r>
              <w:t>Normal(</w:t>
            </w:r>
            <w:proofErr w:type="gramEnd"/>
            <w:r>
              <w:t>0, 2)</w:t>
            </w:r>
          </w:p>
        </w:tc>
        <w:tc>
          <w:tcPr>
            <w:tcW w:w="3117" w:type="dxa"/>
          </w:tcPr>
          <w:p w14:paraId="35733E14" w14:textId="77777777" w:rsidR="00A02F70" w:rsidRDefault="00A02F70" w:rsidP="00C6431C">
            <w:pPr>
              <w:spacing w:line="276" w:lineRule="auto"/>
            </w:pPr>
            <w:r>
              <w:t>Weakly-informative prior for variation among sites</w:t>
            </w:r>
          </w:p>
        </w:tc>
      </w:tr>
      <w:tr w:rsidR="00A02F70" w14:paraId="3498A75F" w14:textId="77777777" w:rsidTr="00C6431C">
        <w:tc>
          <w:tcPr>
            <w:tcW w:w="3116" w:type="dxa"/>
          </w:tcPr>
          <w:p w14:paraId="162DF8CC" w14:textId="77777777" w:rsidR="00A02F70" w:rsidRDefault="00A02F70" w:rsidP="00C6431C">
            <w:pPr>
              <w:spacing w:line="276" w:lineRule="auto"/>
            </w:pPr>
            <w:r>
              <w:t>β</w:t>
            </w:r>
            <w:r>
              <w:rPr>
                <w:vertAlign w:val="subscript"/>
              </w:rPr>
              <w:t>year</w:t>
            </w:r>
          </w:p>
        </w:tc>
        <w:tc>
          <w:tcPr>
            <w:tcW w:w="3117" w:type="dxa"/>
          </w:tcPr>
          <w:p w14:paraId="7CAE64A0" w14:textId="77777777" w:rsidR="00A02F70" w:rsidRDefault="00A02F70" w:rsidP="00C6431C">
            <w:pPr>
              <w:spacing w:line="276" w:lineRule="auto"/>
            </w:pPr>
            <w:proofErr w:type="gramStart"/>
            <w:r>
              <w:t>Normal(</w:t>
            </w:r>
            <w:proofErr w:type="gramEnd"/>
            <w:r>
              <w:t>0, 1)</w:t>
            </w:r>
          </w:p>
        </w:tc>
        <w:tc>
          <w:tcPr>
            <w:tcW w:w="3117" w:type="dxa"/>
          </w:tcPr>
          <w:p w14:paraId="49574902" w14:textId="77777777" w:rsidR="00A02F70" w:rsidRDefault="00A02F70" w:rsidP="00C6431C">
            <w:pPr>
              <w:spacing w:line="276" w:lineRule="auto"/>
            </w:pPr>
            <w:r>
              <w:t>Stronger prior for effect of year on overall abundance</w:t>
            </w:r>
          </w:p>
        </w:tc>
      </w:tr>
      <w:tr w:rsidR="00A02F70" w14:paraId="5D709A69" w14:textId="77777777" w:rsidTr="00C6431C">
        <w:tc>
          <w:tcPr>
            <w:tcW w:w="3116" w:type="dxa"/>
          </w:tcPr>
          <w:p w14:paraId="5F59B297" w14:textId="77777777" w:rsidR="00A02F70" w:rsidRDefault="00A02F70" w:rsidP="00C6431C">
            <w:pPr>
              <w:spacing w:line="276" w:lineRule="auto"/>
            </w:pPr>
            <w:r>
              <w:t>β</w:t>
            </w:r>
            <w:r>
              <w:rPr>
                <w:vertAlign w:val="subscript"/>
              </w:rPr>
              <w:t>date</w:t>
            </w:r>
          </w:p>
        </w:tc>
        <w:tc>
          <w:tcPr>
            <w:tcW w:w="3117" w:type="dxa"/>
          </w:tcPr>
          <w:p w14:paraId="0F2524D9" w14:textId="77777777" w:rsidR="00A02F70" w:rsidRDefault="00A02F70" w:rsidP="00C6431C">
            <w:pPr>
              <w:spacing w:line="276" w:lineRule="auto"/>
            </w:pPr>
            <w:proofErr w:type="gramStart"/>
            <w:r>
              <w:t>Normal(</w:t>
            </w:r>
            <w:proofErr w:type="gramEnd"/>
            <w:r>
              <w:t>0, 2)</w:t>
            </w:r>
          </w:p>
        </w:tc>
        <w:tc>
          <w:tcPr>
            <w:tcW w:w="3117" w:type="dxa"/>
          </w:tcPr>
          <w:p w14:paraId="1F035214" w14:textId="77777777" w:rsidR="00A02F70" w:rsidRDefault="00A02F70" w:rsidP="00C6431C">
            <w:pPr>
              <w:spacing w:line="276" w:lineRule="auto"/>
            </w:pPr>
            <w:r>
              <w:t>Weakly-informative prior for peak abundance date</w:t>
            </w:r>
          </w:p>
        </w:tc>
      </w:tr>
      <w:tr w:rsidR="00A02F70" w14:paraId="32E7BDF0" w14:textId="77777777" w:rsidTr="00C6431C">
        <w:tc>
          <w:tcPr>
            <w:tcW w:w="3116" w:type="dxa"/>
          </w:tcPr>
          <w:p w14:paraId="43E0A37B" w14:textId="77777777" w:rsidR="00A02F70" w:rsidRPr="007B787B" w:rsidRDefault="00A02F70" w:rsidP="00C6431C">
            <w:pPr>
              <w:spacing w:line="276" w:lineRule="auto"/>
            </w:pPr>
            <w:r>
              <w:t>β</w:t>
            </w:r>
            <w:r>
              <w:rPr>
                <w:vertAlign w:val="subscript"/>
              </w:rPr>
              <w:t>date</w:t>
            </w:r>
            <w:r>
              <w:rPr>
                <w:vertAlign w:val="superscript"/>
              </w:rPr>
              <w:t>2</w:t>
            </w:r>
            <w:r>
              <w:t>[</w:t>
            </w:r>
            <w:r w:rsidRPr="007B787B">
              <w:rPr>
                <w:i/>
                <w:iCs/>
              </w:rPr>
              <w:t>B. impatiens</w:t>
            </w:r>
            <w:r>
              <w:t>]</w:t>
            </w:r>
          </w:p>
        </w:tc>
        <w:tc>
          <w:tcPr>
            <w:tcW w:w="3117" w:type="dxa"/>
          </w:tcPr>
          <w:p w14:paraId="1BEC90C2" w14:textId="77777777" w:rsidR="00A02F70" w:rsidRDefault="00A02F70" w:rsidP="00C6431C">
            <w:pPr>
              <w:spacing w:line="276" w:lineRule="auto"/>
            </w:pPr>
            <w:proofErr w:type="gramStart"/>
            <w:r>
              <w:t>Normal(</w:t>
            </w:r>
            <w:proofErr w:type="gramEnd"/>
            <w:r>
              <w:t>0, 2)</w:t>
            </w:r>
          </w:p>
        </w:tc>
        <w:tc>
          <w:tcPr>
            <w:tcW w:w="3117" w:type="dxa"/>
          </w:tcPr>
          <w:p w14:paraId="5D7A2B9B" w14:textId="77777777" w:rsidR="00A02F70" w:rsidRDefault="00A02F70" w:rsidP="00C6431C">
            <w:pPr>
              <w:spacing w:line="276" w:lineRule="auto"/>
            </w:pPr>
            <w:r>
              <w:t>Weakly-informative prior for overall shape of phenology for the reference level</w:t>
            </w:r>
          </w:p>
        </w:tc>
      </w:tr>
      <w:tr w:rsidR="00A02F70" w14:paraId="2ACDDFBB" w14:textId="77777777" w:rsidTr="00C6431C">
        <w:tc>
          <w:tcPr>
            <w:tcW w:w="3116" w:type="dxa"/>
          </w:tcPr>
          <w:p w14:paraId="7F6E77DA" w14:textId="77777777" w:rsidR="00A02F70" w:rsidRDefault="00A02F70" w:rsidP="00C6431C">
            <w:pPr>
              <w:spacing w:line="276" w:lineRule="auto"/>
            </w:pPr>
            <w:r>
              <w:t>β</w:t>
            </w:r>
            <w:r>
              <w:rPr>
                <w:vertAlign w:val="subscript"/>
              </w:rPr>
              <w:t>date</w:t>
            </w:r>
            <w:r>
              <w:rPr>
                <w:vertAlign w:val="superscript"/>
              </w:rPr>
              <w:t>2</w:t>
            </w:r>
            <w:r>
              <w:t>[</w:t>
            </w:r>
            <w:r w:rsidRPr="007B787B">
              <w:rPr>
                <w:i/>
                <w:iCs/>
              </w:rPr>
              <w:t xml:space="preserve">B. </w:t>
            </w:r>
            <w:proofErr w:type="spellStart"/>
            <w:r w:rsidRPr="007B787B">
              <w:rPr>
                <w:i/>
                <w:iCs/>
              </w:rPr>
              <w:t>flavifrons</w:t>
            </w:r>
            <w:proofErr w:type="spellEnd"/>
            <w:r>
              <w:t>]</w:t>
            </w:r>
          </w:p>
        </w:tc>
        <w:tc>
          <w:tcPr>
            <w:tcW w:w="3117" w:type="dxa"/>
          </w:tcPr>
          <w:p w14:paraId="4BF8D3F7" w14:textId="77777777" w:rsidR="00A02F70" w:rsidRDefault="00A02F70" w:rsidP="00C6431C">
            <w:pPr>
              <w:spacing w:line="276" w:lineRule="auto"/>
            </w:pPr>
            <w:proofErr w:type="gramStart"/>
            <w:r>
              <w:t>Normal(</w:t>
            </w:r>
            <w:proofErr w:type="gramEnd"/>
            <w:r>
              <w:t>0, 1)</w:t>
            </w:r>
          </w:p>
        </w:tc>
        <w:tc>
          <w:tcPr>
            <w:tcW w:w="3117" w:type="dxa"/>
          </w:tcPr>
          <w:p w14:paraId="23E8889E" w14:textId="77777777" w:rsidR="00A02F70" w:rsidRDefault="00A02F70" w:rsidP="00C6431C">
            <w:pPr>
              <w:spacing w:line="276" w:lineRule="auto"/>
            </w:pPr>
            <w:r>
              <w:t xml:space="preserve">With a stronger prior that species </w:t>
            </w:r>
            <w:proofErr w:type="gramStart"/>
            <w:r>
              <w:t>don’t</w:t>
            </w:r>
            <w:proofErr w:type="gramEnd"/>
            <w:r>
              <w:t xml:space="preserve"> differ drastically in their phenology shape relative to the reference level</w:t>
            </w:r>
          </w:p>
        </w:tc>
      </w:tr>
      <w:tr w:rsidR="00A02F70" w14:paraId="4FC80531" w14:textId="77777777" w:rsidTr="00C6431C">
        <w:tc>
          <w:tcPr>
            <w:tcW w:w="3116" w:type="dxa"/>
          </w:tcPr>
          <w:p w14:paraId="370CC39A" w14:textId="77777777" w:rsidR="00A02F70" w:rsidRPr="007B787B" w:rsidRDefault="00A02F70" w:rsidP="00C6431C">
            <w:pPr>
              <w:spacing w:line="276" w:lineRule="auto"/>
            </w:pPr>
            <w:r>
              <w:t>β</w:t>
            </w:r>
            <w:r>
              <w:rPr>
                <w:vertAlign w:val="subscript"/>
              </w:rPr>
              <w:t>date</w:t>
            </w:r>
            <w:r>
              <w:rPr>
                <w:vertAlign w:val="superscript"/>
              </w:rPr>
              <w:t>2</w:t>
            </w:r>
            <w:r>
              <w:t>[</w:t>
            </w:r>
            <w:r w:rsidRPr="007B787B">
              <w:rPr>
                <w:i/>
                <w:iCs/>
              </w:rPr>
              <w:t xml:space="preserve">B. </w:t>
            </w:r>
            <w:proofErr w:type="spellStart"/>
            <w:r w:rsidRPr="007B787B">
              <w:rPr>
                <w:i/>
                <w:iCs/>
              </w:rPr>
              <w:t>melanopygus</w:t>
            </w:r>
            <w:proofErr w:type="spellEnd"/>
            <w:r>
              <w:t>]</w:t>
            </w:r>
          </w:p>
        </w:tc>
        <w:tc>
          <w:tcPr>
            <w:tcW w:w="3117" w:type="dxa"/>
          </w:tcPr>
          <w:p w14:paraId="7FB8CD66" w14:textId="77777777" w:rsidR="00A02F70" w:rsidRDefault="00A02F70" w:rsidP="00C6431C">
            <w:pPr>
              <w:spacing w:line="276" w:lineRule="auto"/>
            </w:pPr>
            <w:proofErr w:type="gramStart"/>
            <w:r>
              <w:t>Normal(</w:t>
            </w:r>
            <w:proofErr w:type="gramEnd"/>
            <w:r>
              <w:t>0, 0.25)</w:t>
            </w:r>
          </w:p>
        </w:tc>
        <w:tc>
          <w:tcPr>
            <w:tcW w:w="3117" w:type="dxa"/>
          </w:tcPr>
          <w:p w14:paraId="6FACB5D1" w14:textId="77777777" w:rsidR="00A02F70" w:rsidRDefault="00A02F70" w:rsidP="00C6431C">
            <w:pPr>
              <w:spacing w:line="276" w:lineRule="auto"/>
            </w:pPr>
            <w:r>
              <w:t xml:space="preserve">With a much stronger prior that </w:t>
            </w:r>
            <w:r w:rsidRPr="007B787B">
              <w:rPr>
                <w:i/>
                <w:iCs/>
              </w:rPr>
              <w:t xml:space="preserve">Bombus </w:t>
            </w:r>
            <w:proofErr w:type="spellStart"/>
            <w:r w:rsidRPr="007B787B">
              <w:rPr>
                <w:i/>
                <w:iCs/>
              </w:rPr>
              <w:t>melanopygus</w:t>
            </w:r>
            <w:proofErr w:type="spellEnd"/>
            <w:r>
              <w:t xml:space="preserve"> phenology shape generally follows the shape of the reference level. Due to poorer data availability for this species, a stronger prior was needed to achieve sufficient mixing of chains and an adequate effective sample size.</w:t>
            </w:r>
          </w:p>
        </w:tc>
      </w:tr>
      <w:tr w:rsidR="00A02F70" w14:paraId="016E094A" w14:textId="77777777" w:rsidTr="00C6431C">
        <w:tc>
          <w:tcPr>
            <w:tcW w:w="3116" w:type="dxa"/>
          </w:tcPr>
          <w:p w14:paraId="477C02CA" w14:textId="77777777" w:rsidR="00A02F70" w:rsidRDefault="00A02F70" w:rsidP="00C6431C">
            <w:pPr>
              <w:spacing w:line="276" w:lineRule="auto"/>
            </w:pPr>
            <w:r>
              <w:t>β</w:t>
            </w:r>
            <w:r>
              <w:rPr>
                <w:vertAlign w:val="subscript"/>
              </w:rPr>
              <w:t>date</w:t>
            </w:r>
            <w:r>
              <w:rPr>
                <w:vertAlign w:val="superscript"/>
              </w:rPr>
              <w:t>2</w:t>
            </w:r>
            <w:r>
              <w:t>[</w:t>
            </w:r>
            <w:r w:rsidRPr="007B787B">
              <w:rPr>
                <w:i/>
                <w:iCs/>
              </w:rPr>
              <w:t xml:space="preserve">B. </w:t>
            </w:r>
            <w:proofErr w:type="spellStart"/>
            <w:r w:rsidRPr="007B787B">
              <w:rPr>
                <w:i/>
                <w:iCs/>
              </w:rPr>
              <w:t>mixtus</w:t>
            </w:r>
            <w:proofErr w:type="spellEnd"/>
            <w:r>
              <w:t>]</w:t>
            </w:r>
          </w:p>
        </w:tc>
        <w:tc>
          <w:tcPr>
            <w:tcW w:w="3117" w:type="dxa"/>
          </w:tcPr>
          <w:p w14:paraId="7B83DEFD" w14:textId="77777777" w:rsidR="00A02F70" w:rsidRDefault="00A02F70" w:rsidP="00C6431C">
            <w:pPr>
              <w:spacing w:line="276" w:lineRule="auto"/>
            </w:pPr>
            <w:proofErr w:type="gramStart"/>
            <w:r>
              <w:t>Normal(</w:t>
            </w:r>
            <w:proofErr w:type="gramEnd"/>
            <w:r>
              <w:t>0, 1)</w:t>
            </w:r>
          </w:p>
        </w:tc>
        <w:tc>
          <w:tcPr>
            <w:tcW w:w="3117" w:type="dxa"/>
          </w:tcPr>
          <w:p w14:paraId="0D0E876D" w14:textId="77777777" w:rsidR="00A02F70" w:rsidRDefault="00A02F70" w:rsidP="00C6431C">
            <w:pPr>
              <w:spacing w:line="276" w:lineRule="auto"/>
            </w:pPr>
            <w:r>
              <w:t xml:space="preserve">With a stronger prior that species </w:t>
            </w:r>
            <w:proofErr w:type="gramStart"/>
            <w:r>
              <w:t>don’t</w:t>
            </w:r>
            <w:proofErr w:type="gramEnd"/>
            <w:r>
              <w:t xml:space="preserve"> differ drastically in their phenology shape relative to the reference level</w:t>
            </w:r>
          </w:p>
        </w:tc>
      </w:tr>
      <w:tr w:rsidR="00A02F70" w14:paraId="306ABE08" w14:textId="77777777" w:rsidTr="00C6431C">
        <w:tc>
          <w:tcPr>
            <w:tcW w:w="3116" w:type="dxa"/>
          </w:tcPr>
          <w:p w14:paraId="75670132" w14:textId="77777777" w:rsidR="00A02F70" w:rsidRPr="007B787B" w:rsidRDefault="00A02F70" w:rsidP="00C6431C">
            <w:pPr>
              <w:spacing w:line="276" w:lineRule="auto"/>
            </w:pPr>
            <w:r>
              <w:lastRenderedPageBreak/>
              <w:t>β</w:t>
            </w:r>
            <w:r>
              <w:rPr>
                <w:vertAlign w:val="subscript"/>
              </w:rPr>
              <w:t>date</w:t>
            </w:r>
            <w:r>
              <w:rPr>
                <w:vertAlign w:val="superscript"/>
              </w:rPr>
              <w:t>2</w:t>
            </w:r>
            <w:r>
              <w:t>[</w:t>
            </w:r>
            <w:r w:rsidRPr="007B787B">
              <w:rPr>
                <w:i/>
                <w:iCs/>
              </w:rPr>
              <w:t xml:space="preserve">B. </w:t>
            </w:r>
            <w:proofErr w:type="spellStart"/>
            <w:r w:rsidRPr="007B787B">
              <w:rPr>
                <w:i/>
                <w:iCs/>
              </w:rPr>
              <w:t>vosnesenskii</w:t>
            </w:r>
            <w:proofErr w:type="spellEnd"/>
            <w:r>
              <w:t>]</w:t>
            </w:r>
          </w:p>
        </w:tc>
        <w:tc>
          <w:tcPr>
            <w:tcW w:w="3117" w:type="dxa"/>
          </w:tcPr>
          <w:p w14:paraId="0BA5C68A" w14:textId="77777777" w:rsidR="00A02F70" w:rsidRDefault="00A02F70" w:rsidP="00C6431C">
            <w:pPr>
              <w:spacing w:line="276" w:lineRule="auto"/>
            </w:pPr>
            <w:proofErr w:type="gramStart"/>
            <w:r>
              <w:t>Normal(</w:t>
            </w:r>
            <w:proofErr w:type="gramEnd"/>
            <w:r>
              <w:t>0, 1)</w:t>
            </w:r>
          </w:p>
        </w:tc>
        <w:tc>
          <w:tcPr>
            <w:tcW w:w="3117" w:type="dxa"/>
          </w:tcPr>
          <w:p w14:paraId="71BE6662" w14:textId="77777777" w:rsidR="00A02F70" w:rsidRDefault="00A02F70" w:rsidP="00C6431C">
            <w:pPr>
              <w:spacing w:line="276" w:lineRule="auto"/>
            </w:pPr>
            <w:r>
              <w:t xml:space="preserve">With a stronger prior that species </w:t>
            </w:r>
            <w:proofErr w:type="gramStart"/>
            <w:r>
              <w:t>don’t</w:t>
            </w:r>
            <w:proofErr w:type="gramEnd"/>
            <w:r>
              <w:t xml:space="preserve"> differ drastically in their phenology shape relative to the reference level</w:t>
            </w:r>
          </w:p>
        </w:tc>
      </w:tr>
      <w:tr w:rsidR="00A02F70" w14:paraId="25124C64" w14:textId="77777777" w:rsidTr="00C6431C">
        <w:tc>
          <w:tcPr>
            <w:tcW w:w="3116" w:type="dxa"/>
          </w:tcPr>
          <w:p w14:paraId="0A08F946" w14:textId="77777777" w:rsidR="00A02F70" w:rsidRDefault="00A02F70" w:rsidP="00C6431C">
            <w:pPr>
              <w:spacing w:line="276" w:lineRule="auto"/>
            </w:pPr>
            <w:r>
              <w:t>ε</w:t>
            </w:r>
          </w:p>
        </w:tc>
        <w:tc>
          <w:tcPr>
            <w:tcW w:w="3117" w:type="dxa"/>
          </w:tcPr>
          <w:p w14:paraId="154FA708" w14:textId="77777777" w:rsidR="00A02F70" w:rsidRDefault="00A02F70" w:rsidP="00C6431C">
            <w:pPr>
              <w:spacing w:line="276" w:lineRule="auto"/>
            </w:pPr>
            <w:proofErr w:type="gramStart"/>
            <w:r>
              <w:t>Normal(</w:t>
            </w:r>
            <w:proofErr w:type="gramEnd"/>
            <w:r>
              <w:t xml:space="preserve">0, </w:t>
            </w:r>
            <w:proofErr w:type="spellStart"/>
            <w:r>
              <w:t>σ</w:t>
            </w:r>
            <w:r w:rsidRPr="000C40D1">
              <w:rPr>
                <w:vertAlign w:val="subscript"/>
              </w:rPr>
              <w:t>ε</w:t>
            </w:r>
            <w:proofErr w:type="spellEnd"/>
            <w:r>
              <w:t>[species[</w:t>
            </w:r>
            <w:proofErr w:type="spellStart"/>
            <w:r>
              <w:t>i</w:t>
            </w:r>
            <w:proofErr w:type="spellEnd"/>
            <w:r>
              <w:t>]])</w:t>
            </w:r>
          </w:p>
        </w:tc>
        <w:tc>
          <w:tcPr>
            <w:tcW w:w="3117" w:type="dxa"/>
          </w:tcPr>
          <w:p w14:paraId="2BC7A504" w14:textId="77777777" w:rsidR="00A02F70" w:rsidRDefault="00A02F70" w:rsidP="00C6431C">
            <w:pPr>
              <w:spacing w:line="276" w:lineRule="auto"/>
            </w:pPr>
            <w:r>
              <w:t>Extra-</w:t>
            </w:r>
            <w:proofErr w:type="spellStart"/>
            <w:r>
              <w:t>poisson</w:t>
            </w:r>
            <w:proofErr w:type="spellEnd"/>
            <w:r>
              <w:t xml:space="preserve"> variance is drawn from a distribution with a width that could vary among species</w:t>
            </w:r>
          </w:p>
        </w:tc>
      </w:tr>
      <w:tr w:rsidR="00A02F70" w14:paraId="3F25FE38" w14:textId="77777777" w:rsidTr="00C6431C">
        <w:tc>
          <w:tcPr>
            <w:tcW w:w="3116" w:type="dxa"/>
          </w:tcPr>
          <w:p w14:paraId="4A096C2C" w14:textId="77777777" w:rsidR="00A02F70" w:rsidRDefault="00A02F70" w:rsidP="00C6431C">
            <w:pPr>
              <w:spacing w:line="276" w:lineRule="auto"/>
            </w:pPr>
            <w:proofErr w:type="spellStart"/>
            <w:r>
              <w:t>σ</w:t>
            </w:r>
            <w:r w:rsidRPr="000C40D1">
              <w:rPr>
                <w:vertAlign w:val="subscript"/>
              </w:rPr>
              <w:t>ε</w:t>
            </w:r>
            <w:proofErr w:type="spellEnd"/>
          </w:p>
        </w:tc>
        <w:tc>
          <w:tcPr>
            <w:tcW w:w="3117" w:type="dxa"/>
          </w:tcPr>
          <w:p w14:paraId="6687B7A3" w14:textId="77777777" w:rsidR="00A02F70" w:rsidRDefault="00A02F70" w:rsidP="00C6431C">
            <w:pPr>
              <w:spacing w:line="276" w:lineRule="auto"/>
            </w:pPr>
            <w:r>
              <w:t>Half-</w:t>
            </w:r>
            <w:proofErr w:type="gramStart"/>
            <w:r>
              <w:t>Normal(</w:t>
            </w:r>
            <w:proofErr w:type="gramEnd"/>
            <w:r>
              <w:t>0, 0.5)</w:t>
            </w:r>
          </w:p>
        </w:tc>
        <w:tc>
          <w:tcPr>
            <w:tcW w:w="3117" w:type="dxa"/>
          </w:tcPr>
          <w:p w14:paraId="7F9CD861" w14:textId="77777777" w:rsidR="00A02F70" w:rsidRDefault="00A02F70" w:rsidP="00C6431C">
            <w:pPr>
              <w:spacing w:line="276" w:lineRule="auto"/>
            </w:pPr>
            <w:r>
              <w:t>Stronger prior to keep ε closer to zero (i.e., that overdispersion doesn’t range towards infinity, rather that the fixed and random effects in the model explain most of the variation in the data)</w:t>
            </w:r>
          </w:p>
        </w:tc>
      </w:tr>
    </w:tbl>
    <w:p w14:paraId="2F24140D" w14:textId="66A3DB4A" w:rsidR="00D4790E" w:rsidRDefault="00D4790E" w:rsidP="001533A3">
      <w:pPr>
        <w:spacing w:line="480" w:lineRule="auto"/>
      </w:pPr>
    </w:p>
    <w:p w14:paraId="3720A197" w14:textId="77777777" w:rsidR="00D4790E" w:rsidRDefault="00D4790E">
      <w:r>
        <w:br w:type="page"/>
      </w:r>
    </w:p>
    <w:p w14:paraId="51C0A5C2" w14:textId="0CF8F108" w:rsidR="001533A3" w:rsidRPr="00FF00E2" w:rsidRDefault="00D4790E" w:rsidP="00A02F70">
      <w:pPr>
        <w:spacing w:line="360" w:lineRule="auto"/>
      </w:pPr>
      <w:r>
        <w:lastRenderedPageBreak/>
        <w:t>Table _: Prior distributions used for the diet choice model:</w:t>
      </w:r>
    </w:p>
    <w:tbl>
      <w:tblPr>
        <w:tblStyle w:val="TableGrid"/>
        <w:tblW w:w="0" w:type="auto"/>
        <w:tblLook w:val="04A0" w:firstRow="1" w:lastRow="0" w:firstColumn="1" w:lastColumn="0" w:noHBand="0" w:noVBand="1"/>
      </w:tblPr>
      <w:tblGrid>
        <w:gridCol w:w="3116"/>
        <w:gridCol w:w="3117"/>
        <w:gridCol w:w="3117"/>
      </w:tblGrid>
      <w:tr w:rsidR="00A02F70" w14:paraId="09CCE373" w14:textId="77777777" w:rsidTr="00C6431C">
        <w:tc>
          <w:tcPr>
            <w:tcW w:w="3116" w:type="dxa"/>
          </w:tcPr>
          <w:p w14:paraId="07C52B6B" w14:textId="77777777" w:rsidR="00A02F70" w:rsidRPr="00272FE5" w:rsidRDefault="00A02F70" w:rsidP="00C6431C">
            <w:pPr>
              <w:spacing w:line="276" w:lineRule="auto"/>
              <w:rPr>
                <w:b/>
                <w:bCs/>
              </w:rPr>
            </w:pPr>
            <w:r w:rsidRPr="00272FE5">
              <w:rPr>
                <w:b/>
                <w:bCs/>
              </w:rPr>
              <w:t>Parameter</w:t>
            </w:r>
          </w:p>
        </w:tc>
        <w:tc>
          <w:tcPr>
            <w:tcW w:w="3117" w:type="dxa"/>
          </w:tcPr>
          <w:p w14:paraId="321F65D7" w14:textId="77777777" w:rsidR="00A02F70" w:rsidRPr="00272FE5" w:rsidRDefault="00A02F70" w:rsidP="00C6431C">
            <w:pPr>
              <w:spacing w:line="276" w:lineRule="auto"/>
              <w:rPr>
                <w:b/>
                <w:bCs/>
              </w:rPr>
            </w:pPr>
            <w:r w:rsidRPr="00272FE5">
              <w:rPr>
                <w:b/>
                <w:bCs/>
              </w:rPr>
              <w:t>Prior distribution</w:t>
            </w:r>
          </w:p>
        </w:tc>
        <w:tc>
          <w:tcPr>
            <w:tcW w:w="3117" w:type="dxa"/>
          </w:tcPr>
          <w:p w14:paraId="7992A4E5" w14:textId="77777777" w:rsidR="00A02F70" w:rsidRPr="00272FE5" w:rsidRDefault="00A02F70" w:rsidP="00C6431C">
            <w:pPr>
              <w:spacing w:line="276" w:lineRule="auto"/>
              <w:rPr>
                <w:b/>
                <w:bCs/>
              </w:rPr>
            </w:pPr>
            <w:r w:rsidRPr="00272FE5">
              <w:rPr>
                <w:b/>
                <w:bCs/>
              </w:rPr>
              <w:t>Justification</w:t>
            </w:r>
          </w:p>
        </w:tc>
      </w:tr>
      <w:tr w:rsidR="00A02F70" w14:paraId="3EFDA9C4" w14:textId="77777777" w:rsidTr="00C6431C">
        <w:tc>
          <w:tcPr>
            <w:tcW w:w="3116" w:type="dxa"/>
          </w:tcPr>
          <w:p w14:paraId="143E68CE" w14:textId="77777777" w:rsidR="00A02F70" w:rsidRDefault="00A02F70" w:rsidP="00C6431C">
            <w:pPr>
              <w:spacing w:line="276" w:lineRule="auto"/>
            </w:pPr>
            <w:r>
              <w:t>β</w:t>
            </w:r>
            <w:r>
              <w:rPr>
                <w:vertAlign w:val="subscript"/>
              </w:rPr>
              <w:t>species</w:t>
            </w:r>
          </w:p>
        </w:tc>
        <w:tc>
          <w:tcPr>
            <w:tcW w:w="3117" w:type="dxa"/>
          </w:tcPr>
          <w:p w14:paraId="394758E4" w14:textId="77777777" w:rsidR="00A02F70" w:rsidRDefault="00A02F70" w:rsidP="00C6431C">
            <w:pPr>
              <w:spacing w:line="276" w:lineRule="auto"/>
            </w:pPr>
            <w:proofErr w:type="gramStart"/>
            <w:r>
              <w:t>Normal(</w:t>
            </w:r>
            <w:proofErr w:type="gramEnd"/>
            <w:r>
              <w:t>0, 2)</w:t>
            </w:r>
          </w:p>
        </w:tc>
        <w:tc>
          <w:tcPr>
            <w:tcW w:w="3117" w:type="dxa"/>
          </w:tcPr>
          <w:p w14:paraId="0129E332" w14:textId="77777777" w:rsidR="00A02F70" w:rsidRDefault="00A02F70" w:rsidP="00C6431C">
            <w:pPr>
              <w:spacing w:line="276" w:lineRule="auto"/>
            </w:pPr>
            <w:r>
              <w:t xml:space="preserve">Weakly-informative prior for species-specific differences in the probability of interacting with an invasive plant when invasive plants are at an average proportion in the plant community. </w:t>
            </w:r>
          </w:p>
        </w:tc>
      </w:tr>
      <w:tr w:rsidR="00A02F70" w14:paraId="2E46E065" w14:textId="77777777" w:rsidTr="00C6431C">
        <w:tc>
          <w:tcPr>
            <w:tcW w:w="3116" w:type="dxa"/>
          </w:tcPr>
          <w:p w14:paraId="24668B50" w14:textId="77777777" w:rsidR="00A02F70" w:rsidRDefault="00A02F70" w:rsidP="00C6431C">
            <w:pPr>
              <w:spacing w:line="276" w:lineRule="auto"/>
            </w:pPr>
            <w:r>
              <w:t>β</w:t>
            </w:r>
            <w:r>
              <w:rPr>
                <w:vertAlign w:val="subscript"/>
              </w:rPr>
              <w:t>site</w:t>
            </w:r>
          </w:p>
        </w:tc>
        <w:tc>
          <w:tcPr>
            <w:tcW w:w="3117" w:type="dxa"/>
          </w:tcPr>
          <w:p w14:paraId="0CFB4978" w14:textId="77777777" w:rsidR="00A02F70" w:rsidRDefault="00A02F70" w:rsidP="00C6431C">
            <w:pPr>
              <w:spacing w:line="276" w:lineRule="auto"/>
            </w:pPr>
            <w:proofErr w:type="gramStart"/>
            <w:r>
              <w:t>Normal(</w:t>
            </w:r>
            <w:proofErr w:type="gramEnd"/>
            <w:r>
              <w:t xml:space="preserve">0, </w:t>
            </w:r>
            <w:proofErr w:type="spellStart"/>
            <w:r>
              <w:t>σ</w:t>
            </w:r>
            <w:r>
              <w:rPr>
                <w:vertAlign w:val="subscript"/>
              </w:rPr>
              <w:t>site</w:t>
            </w:r>
            <w:proofErr w:type="spellEnd"/>
            <w:r>
              <w:t>)</w:t>
            </w:r>
          </w:p>
        </w:tc>
        <w:tc>
          <w:tcPr>
            <w:tcW w:w="3117" w:type="dxa"/>
          </w:tcPr>
          <w:p w14:paraId="1F3E260F" w14:textId="77777777" w:rsidR="00A02F70" w:rsidRDefault="00A02F70" w:rsidP="00C6431C">
            <w:pPr>
              <w:spacing w:line="276" w:lineRule="auto"/>
            </w:pPr>
            <w:proofErr w:type="gramStart"/>
            <w:r>
              <w:t>Partial-pooling</w:t>
            </w:r>
            <w:proofErr w:type="gramEnd"/>
            <w:r>
              <w:t xml:space="preserve"> of </w:t>
            </w:r>
            <w:proofErr w:type="spellStart"/>
            <w:r>
              <w:t>site</w:t>
            </w:r>
            <w:proofErr w:type="spellEnd"/>
            <w:r>
              <w:t xml:space="preserve"> effects informed by within site data and variation among sites (i.e., site treated as a random effect) </w:t>
            </w:r>
          </w:p>
        </w:tc>
      </w:tr>
      <w:tr w:rsidR="00A02F70" w14:paraId="0BBB620A" w14:textId="77777777" w:rsidTr="00C6431C">
        <w:tc>
          <w:tcPr>
            <w:tcW w:w="3116" w:type="dxa"/>
          </w:tcPr>
          <w:p w14:paraId="701B5F73" w14:textId="77777777" w:rsidR="00A02F70" w:rsidRDefault="00A02F70" w:rsidP="00C6431C">
            <w:pPr>
              <w:spacing w:line="276" w:lineRule="auto"/>
            </w:pPr>
            <w:proofErr w:type="spellStart"/>
            <w:r>
              <w:t>σ</w:t>
            </w:r>
            <w:r>
              <w:rPr>
                <w:vertAlign w:val="subscript"/>
              </w:rPr>
              <w:t>site</w:t>
            </w:r>
            <w:proofErr w:type="spellEnd"/>
          </w:p>
        </w:tc>
        <w:tc>
          <w:tcPr>
            <w:tcW w:w="3117" w:type="dxa"/>
          </w:tcPr>
          <w:p w14:paraId="6529BA08" w14:textId="77777777" w:rsidR="00A02F70" w:rsidRDefault="00A02F70" w:rsidP="00C6431C">
            <w:pPr>
              <w:spacing w:line="276" w:lineRule="auto"/>
            </w:pPr>
            <w:r>
              <w:t>Half-</w:t>
            </w:r>
            <w:proofErr w:type="gramStart"/>
            <w:r>
              <w:t>Normal(</w:t>
            </w:r>
            <w:proofErr w:type="gramEnd"/>
            <w:r>
              <w:t>0, 1)</w:t>
            </w:r>
          </w:p>
        </w:tc>
        <w:tc>
          <w:tcPr>
            <w:tcW w:w="3117" w:type="dxa"/>
          </w:tcPr>
          <w:p w14:paraId="0CD2BD78" w14:textId="77777777" w:rsidR="00A02F70" w:rsidRDefault="00A02F70" w:rsidP="00C6431C">
            <w:pPr>
              <w:spacing w:line="276" w:lineRule="auto"/>
            </w:pPr>
            <w:r>
              <w:t>Weakly-informative prior for variation among sites</w:t>
            </w:r>
          </w:p>
        </w:tc>
      </w:tr>
      <w:tr w:rsidR="00A02F70" w14:paraId="41865778" w14:textId="77777777" w:rsidTr="00C6431C">
        <w:tc>
          <w:tcPr>
            <w:tcW w:w="3116" w:type="dxa"/>
          </w:tcPr>
          <w:p w14:paraId="2EACCB03" w14:textId="77777777" w:rsidR="00A02F70" w:rsidRDefault="00A02F70" w:rsidP="00C6431C">
            <w:pPr>
              <w:spacing w:line="276" w:lineRule="auto"/>
            </w:pPr>
            <w:r>
              <w:t>β</w:t>
            </w:r>
            <w:proofErr w:type="spellStart"/>
            <w:r>
              <w:rPr>
                <w:vertAlign w:val="subscript"/>
              </w:rPr>
              <w:t>prop_invasive</w:t>
            </w:r>
            <w:proofErr w:type="spellEnd"/>
          </w:p>
        </w:tc>
        <w:tc>
          <w:tcPr>
            <w:tcW w:w="3117" w:type="dxa"/>
          </w:tcPr>
          <w:p w14:paraId="35F50077" w14:textId="77777777" w:rsidR="00A02F70" w:rsidRDefault="00A02F70" w:rsidP="00C6431C">
            <w:pPr>
              <w:spacing w:line="276" w:lineRule="auto"/>
            </w:pPr>
            <w:proofErr w:type="gramStart"/>
            <w:r>
              <w:t>Normal(</w:t>
            </w:r>
            <w:proofErr w:type="gramEnd"/>
            <w:r>
              <w:t>0, 2)</w:t>
            </w:r>
          </w:p>
        </w:tc>
        <w:tc>
          <w:tcPr>
            <w:tcW w:w="3117" w:type="dxa"/>
          </w:tcPr>
          <w:p w14:paraId="131FAEEC" w14:textId="77777777" w:rsidR="00A02F70" w:rsidRDefault="00A02F70" w:rsidP="00C6431C">
            <w:pPr>
              <w:spacing w:line="276" w:lineRule="auto"/>
            </w:pPr>
            <w:r>
              <w:t>Weakly-informative prior for species-specific effect of increasing proportion of invasive plants on the probability of interacting with an invasive plant.</w:t>
            </w:r>
          </w:p>
        </w:tc>
      </w:tr>
    </w:tbl>
    <w:p w14:paraId="14B7260C" w14:textId="5CE92BB1" w:rsidR="002109ED" w:rsidRDefault="002109ED"/>
    <w:p w14:paraId="783E0774" w14:textId="77777777" w:rsidR="002109ED" w:rsidRDefault="002109ED">
      <w:r>
        <w:br w:type="page"/>
      </w:r>
    </w:p>
    <w:p w14:paraId="077CFDC2" w14:textId="77777777" w:rsidR="002109ED" w:rsidRDefault="002109ED" w:rsidP="002109ED">
      <w:pPr>
        <w:spacing w:after="0" w:line="276" w:lineRule="auto"/>
      </w:pPr>
      <w:r>
        <w:lastRenderedPageBreak/>
        <w:t xml:space="preserve">Supplemental Figure (?): </w:t>
      </w:r>
    </w:p>
    <w:p w14:paraId="611FC2CE" w14:textId="77777777" w:rsidR="002109ED" w:rsidRDefault="002109ED" w:rsidP="002109ED">
      <w:pPr>
        <w:pBdr>
          <w:bottom w:val="double" w:sz="6" w:space="1" w:color="auto"/>
        </w:pBdr>
      </w:pPr>
    </w:p>
    <w:p w14:paraId="1A81560B" w14:textId="77777777" w:rsidR="002109ED" w:rsidRDefault="002109ED" w:rsidP="002109ED">
      <w:r>
        <w:t>a)</w:t>
      </w:r>
    </w:p>
    <w:p w14:paraId="6ECEAB7A" w14:textId="77777777" w:rsidR="002109ED" w:rsidRPr="007B1912" w:rsidRDefault="002109ED" w:rsidP="002109ED">
      <w:r w:rsidRPr="00BD0A65">
        <w:rPr>
          <w:b/>
          <w:bCs/>
        </w:rPr>
        <w:t>Phenology model:</w:t>
      </w:r>
      <w:r>
        <w:t xml:space="preserve"> for observation </w:t>
      </w:r>
      <w:proofErr w:type="spellStart"/>
      <w:r>
        <w:rPr>
          <w:i/>
          <w:iCs/>
        </w:rPr>
        <w:t>i</w:t>
      </w:r>
      <w:proofErr w:type="spellEnd"/>
      <w:r>
        <w:t>, where y[</w:t>
      </w:r>
      <w:proofErr w:type="spellStart"/>
      <w:r>
        <w:t>i</w:t>
      </w:r>
      <w:proofErr w:type="spellEnd"/>
      <w:r>
        <w:t>] is an integer count of a species on some given survey:</w:t>
      </w:r>
    </w:p>
    <w:p w14:paraId="09954C1A" w14:textId="5314522A" w:rsidR="002109ED" w:rsidRDefault="002109ED" w:rsidP="002109ED">
      <w:r>
        <w:t>y[</w:t>
      </w:r>
      <w:proofErr w:type="spellStart"/>
      <w:r>
        <w:t>i</w:t>
      </w:r>
      <w:proofErr w:type="spellEnd"/>
      <w:r>
        <w:t xml:space="preserve">] ~ </w:t>
      </w:r>
      <w:r w:rsidR="00BA4F93">
        <w:t>P</w:t>
      </w:r>
      <w:r>
        <w:t>oisson(lambda[</w:t>
      </w:r>
      <w:proofErr w:type="spellStart"/>
      <w:r>
        <w:t>i</w:t>
      </w:r>
      <w:proofErr w:type="spellEnd"/>
      <w:r>
        <w:t>])</w:t>
      </w:r>
    </w:p>
    <w:p w14:paraId="3F9540C3" w14:textId="77777777" w:rsidR="002109ED" w:rsidRDefault="002109ED" w:rsidP="002109ED">
      <w:r>
        <w:t>log(lambda[</w:t>
      </w:r>
      <w:proofErr w:type="spellStart"/>
      <w:r>
        <w:t>i</w:t>
      </w:r>
      <w:proofErr w:type="spellEnd"/>
      <w:proofErr w:type="gramStart"/>
      <w:r>
        <w:t>])</w:t>
      </w:r>
      <w:r>
        <w:rPr>
          <w:vertAlign w:val="subscript"/>
        </w:rPr>
        <w:t xml:space="preserve"> </w:t>
      </w:r>
      <w:r>
        <w:t xml:space="preserve"> =</w:t>
      </w:r>
      <w:proofErr w:type="gramEnd"/>
      <w:r>
        <w:t xml:space="preserve"> β</w:t>
      </w:r>
      <w:r>
        <w:rPr>
          <w:vertAlign w:val="subscript"/>
        </w:rPr>
        <w:t>species</w:t>
      </w:r>
      <w:r>
        <w:t>[species[</w:t>
      </w:r>
      <w:proofErr w:type="spellStart"/>
      <w:r>
        <w:t>i</w:t>
      </w:r>
      <w:proofErr w:type="spellEnd"/>
      <w:r>
        <w:t>]] + β</w:t>
      </w:r>
      <w:r>
        <w:rPr>
          <w:vertAlign w:val="subscript"/>
        </w:rPr>
        <w:t>site</w:t>
      </w:r>
      <w:r>
        <w:t>[site[</w:t>
      </w:r>
      <w:proofErr w:type="spellStart"/>
      <w:r>
        <w:t>i</w:t>
      </w:r>
      <w:proofErr w:type="spellEnd"/>
      <w:r>
        <w:t>]] + β</w:t>
      </w:r>
      <w:r>
        <w:rPr>
          <w:vertAlign w:val="subscript"/>
        </w:rPr>
        <w:t>year</w:t>
      </w:r>
      <w:r>
        <w:t>[year[</w:t>
      </w:r>
      <w:proofErr w:type="spellStart"/>
      <w:r>
        <w:t>i</w:t>
      </w:r>
      <w:proofErr w:type="spellEnd"/>
      <w:r>
        <w:t>]] + β</w:t>
      </w:r>
      <w:r>
        <w:rPr>
          <w:vertAlign w:val="subscript"/>
        </w:rPr>
        <w:t>date</w:t>
      </w:r>
      <w:r>
        <w:t>[species[</w:t>
      </w:r>
      <w:proofErr w:type="spellStart"/>
      <w:r>
        <w:t>i</w:t>
      </w:r>
      <w:proofErr w:type="spellEnd"/>
      <w:r>
        <w:t>]] * date[</w:t>
      </w:r>
      <w:proofErr w:type="spellStart"/>
      <w:r>
        <w:t>i</w:t>
      </w:r>
      <w:proofErr w:type="spellEnd"/>
      <w:r>
        <w:t>] + β</w:t>
      </w:r>
      <w:r>
        <w:rPr>
          <w:vertAlign w:val="subscript"/>
        </w:rPr>
        <w:t>date</w:t>
      </w:r>
      <w:r>
        <w:rPr>
          <w:vertAlign w:val="superscript"/>
        </w:rPr>
        <w:t>2</w:t>
      </w:r>
      <w:r>
        <w:t xml:space="preserve"> [[species[</w:t>
      </w:r>
      <w:proofErr w:type="spellStart"/>
      <w:r>
        <w:t>i</w:t>
      </w:r>
      <w:proofErr w:type="spellEnd"/>
      <w:r>
        <w:t>]]] * date</w:t>
      </w:r>
      <w:r>
        <w:rPr>
          <w:vertAlign w:val="superscript"/>
        </w:rPr>
        <w:t>2</w:t>
      </w:r>
      <w:r>
        <w:t>[</w:t>
      </w:r>
      <w:proofErr w:type="spellStart"/>
      <w:r>
        <w:t>i</w:t>
      </w:r>
      <w:proofErr w:type="spellEnd"/>
      <w:r>
        <w:t>]</w:t>
      </w:r>
      <w:r>
        <w:rPr>
          <w:vertAlign w:val="superscript"/>
        </w:rPr>
        <w:t xml:space="preserve"> </w:t>
      </w:r>
      <w:r>
        <w:t>+ ε[</w:t>
      </w:r>
      <w:proofErr w:type="spellStart"/>
      <w:r>
        <w:t>i</w:t>
      </w:r>
      <w:proofErr w:type="spellEnd"/>
      <w:r>
        <w:t>]</w:t>
      </w:r>
    </w:p>
    <w:p w14:paraId="5BE23EF9" w14:textId="77777777" w:rsidR="002109ED" w:rsidRDefault="002109ED" w:rsidP="002109ED">
      <w:r>
        <w:t>β</w:t>
      </w:r>
      <w:r>
        <w:rPr>
          <w:vertAlign w:val="subscript"/>
        </w:rPr>
        <w:t>site</w:t>
      </w:r>
      <w:r>
        <w:t>[site[</w:t>
      </w:r>
      <w:proofErr w:type="spellStart"/>
      <w:r>
        <w:t>i</w:t>
      </w:r>
      <w:proofErr w:type="spellEnd"/>
      <w:r>
        <w:t xml:space="preserve">]] ~ </w:t>
      </w:r>
      <w:proofErr w:type="gramStart"/>
      <w:r>
        <w:t>Normal(</w:t>
      </w:r>
      <w:proofErr w:type="gramEnd"/>
      <w:r>
        <w:t xml:space="preserve">0, </w:t>
      </w:r>
      <w:proofErr w:type="spellStart"/>
      <w:r>
        <w:t>σ</w:t>
      </w:r>
      <w:r>
        <w:rPr>
          <w:vertAlign w:val="subscript"/>
        </w:rPr>
        <w:t>site</w:t>
      </w:r>
      <w:proofErr w:type="spellEnd"/>
      <w:r>
        <w:t>)</w:t>
      </w:r>
    </w:p>
    <w:p w14:paraId="1196B0E6" w14:textId="77777777" w:rsidR="002109ED" w:rsidRDefault="002109ED" w:rsidP="002109ED">
      <w:pPr>
        <w:pBdr>
          <w:bottom w:val="double" w:sz="6" w:space="1" w:color="auto"/>
        </w:pBdr>
      </w:pPr>
      <w:r>
        <w:t>ε[</w:t>
      </w:r>
      <w:proofErr w:type="spellStart"/>
      <w:r>
        <w:t>i</w:t>
      </w:r>
      <w:proofErr w:type="spellEnd"/>
      <w:r>
        <w:t>]</w:t>
      </w:r>
      <w:r>
        <w:rPr>
          <w:vertAlign w:val="subscript"/>
        </w:rPr>
        <w:t xml:space="preserve"> </w:t>
      </w:r>
      <w:r>
        <w:t xml:space="preserve">~ </w:t>
      </w:r>
      <w:proofErr w:type="gramStart"/>
      <w:r>
        <w:t>Normal(</w:t>
      </w:r>
      <w:proofErr w:type="gramEnd"/>
      <w:r>
        <w:t xml:space="preserve">0, </w:t>
      </w:r>
      <w:proofErr w:type="spellStart"/>
      <w:r>
        <w:t>σ</w:t>
      </w:r>
      <w:r w:rsidRPr="000C40D1">
        <w:rPr>
          <w:vertAlign w:val="subscript"/>
        </w:rPr>
        <w:t>ε</w:t>
      </w:r>
      <w:proofErr w:type="spellEnd"/>
      <w:r>
        <w:t>[species[</w:t>
      </w:r>
      <w:proofErr w:type="spellStart"/>
      <w:r>
        <w:t>i</w:t>
      </w:r>
      <w:proofErr w:type="spellEnd"/>
      <w:r>
        <w:t>]])</w:t>
      </w:r>
    </w:p>
    <w:p w14:paraId="5D0D243F" w14:textId="77777777" w:rsidR="002109ED" w:rsidRDefault="002109ED" w:rsidP="002109ED">
      <w:pPr>
        <w:pBdr>
          <w:bottom w:val="double" w:sz="6" w:space="1" w:color="auto"/>
        </w:pBdr>
      </w:pPr>
    </w:p>
    <w:p w14:paraId="5C3463AB" w14:textId="77777777" w:rsidR="002109ED" w:rsidRDefault="002109ED" w:rsidP="002109ED">
      <w:r>
        <w:t>b)</w:t>
      </w:r>
    </w:p>
    <w:p w14:paraId="60E08EB4" w14:textId="77777777" w:rsidR="002109ED" w:rsidRPr="007B1912" w:rsidRDefault="002109ED" w:rsidP="002109ED">
      <w:r w:rsidRPr="00BD0A65">
        <w:rPr>
          <w:b/>
          <w:bCs/>
        </w:rPr>
        <w:t>Diet choice model:</w:t>
      </w:r>
      <w:r>
        <w:t xml:space="preserve"> for observation </w:t>
      </w:r>
      <w:proofErr w:type="spellStart"/>
      <w:r>
        <w:rPr>
          <w:i/>
          <w:iCs/>
        </w:rPr>
        <w:t>i</w:t>
      </w:r>
      <w:proofErr w:type="spellEnd"/>
      <w:r w:rsidRPr="002A3180">
        <w:t xml:space="preserve"> </w:t>
      </w:r>
      <w:r>
        <w:t>where y[</w:t>
      </w:r>
      <w:proofErr w:type="spellStart"/>
      <w:r>
        <w:t>i</w:t>
      </w:r>
      <w:proofErr w:type="spellEnd"/>
      <w:r>
        <w:t>] is a binary outcome of whether a bumble bee interacted with an invasive plant y = 1 or not y = 0:</w:t>
      </w:r>
    </w:p>
    <w:p w14:paraId="21CF8BB3" w14:textId="77777777" w:rsidR="002109ED" w:rsidRDefault="002109ED" w:rsidP="002109ED">
      <w:r>
        <w:t>y[</w:t>
      </w:r>
      <w:proofErr w:type="spellStart"/>
      <w:r>
        <w:t>i</w:t>
      </w:r>
      <w:proofErr w:type="spellEnd"/>
      <w:r>
        <w:t>] ~ Bernoulli(theta[</w:t>
      </w:r>
      <w:proofErr w:type="spellStart"/>
      <w:r>
        <w:t>i</w:t>
      </w:r>
      <w:proofErr w:type="spellEnd"/>
      <w:r>
        <w:t>])</w:t>
      </w:r>
    </w:p>
    <w:p w14:paraId="322F129E" w14:textId="77777777" w:rsidR="002109ED" w:rsidRDefault="002109ED" w:rsidP="002109ED">
      <w:r>
        <w:t>logit(theta[</w:t>
      </w:r>
      <w:proofErr w:type="spellStart"/>
      <w:r>
        <w:t>i</w:t>
      </w:r>
      <w:proofErr w:type="spellEnd"/>
      <w:proofErr w:type="gramStart"/>
      <w:r>
        <w:t>])</w:t>
      </w:r>
      <w:r>
        <w:rPr>
          <w:vertAlign w:val="subscript"/>
        </w:rPr>
        <w:t xml:space="preserve"> </w:t>
      </w:r>
      <w:r>
        <w:t xml:space="preserve"> =</w:t>
      </w:r>
      <w:proofErr w:type="gramEnd"/>
      <w:r>
        <w:t xml:space="preserve"> β</w:t>
      </w:r>
      <w:r>
        <w:rPr>
          <w:vertAlign w:val="subscript"/>
        </w:rPr>
        <w:t>species</w:t>
      </w:r>
      <w:r>
        <w:t>[species[</w:t>
      </w:r>
      <w:proofErr w:type="spellStart"/>
      <w:r>
        <w:t>i</w:t>
      </w:r>
      <w:proofErr w:type="spellEnd"/>
      <w:r>
        <w:t>]] + β</w:t>
      </w:r>
      <w:r>
        <w:rPr>
          <w:vertAlign w:val="subscript"/>
        </w:rPr>
        <w:t>site</w:t>
      </w:r>
      <w:r>
        <w:t>[site[</w:t>
      </w:r>
      <w:proofErr w:type="spellStart"/>
      <w:r>
        <w:t>i</w:t>
      </w:r>
      <w:proofErr w:type="spellEnd"/>
      <w:r>
        <w:t>]] + β</w:t>
      </w:r>
      <w:proofErr w:type="spellStart"/>
      <w:r>
        <w:rPr>
          <w:vertAlign w:val="subscript"/>
        </w:rPr>
        <w:t>prop_invasive</w:t>
      </w:r>
      <w:proofErr w:type="spellEnd"/>
      <w:r>
        <w:t>[species[</w:t>
      </w:r>
      <w:proofErr w:type="spellStart"/>
      <w:r>
        <w:t>i</w:t>
      </w:r>
      <w:proofErr w:type="spellEnd"/>
      <w:r>
        <w:t>]] * prop. invasive[</w:t>
      </w:r>
      <w:proofErr w:type="spellStart"/>
      <w:r>
        <w:t>i</w:t>
      </w:r>
      <w:proofErr w:type="spellEnd"/>
      <w:r>
        <w:t xml:space="preserve">] </w:t>
      </w:r>
    </w:p>
    <w:p w14:paraId="52EA00E7" w14:textId="77777777" w:rsidR="002109ED" w:rsidRDefault="002109ED" w:rsidP="002109ED">
      <w:r>
        <w:t>β</w:t>
      </w:r>
      <w:r>
        <w:rPr>
          <w:vertAlign w:val="subscript"/>
        </w:rPr>
        <w:t>site</w:t>
      </w:r>
      <w:r>
        <w:t>[site[</w:t>
      </w:r>
      <w:proofErr w:type="spellStart"/>
      <w:r>
        <w:t>i</w:t>
      </w:r>
      <w:proofErr w:type="spellEnd"/>
      <w:r>
        <w:t xml:space="preserve">]] ~ </w:t>
      </w:r>
      <w:proofErr w:type="gramStart"/>
      <w:r>
        <w:t>Normal(</w:t>
      </w:r>
      <w:proofErr w:type="gramEnd"/>
      <w:r>
        <w:t xml:space="preserve">0, </w:t>
      </w:r>
      <w:proofErr w:type="spellStart"/>
      <w:r>
        <w:t>σ</w:t>
      </w:r>
      <w:r>
        <w:rPr>
          <w:vertAlign w:val="subscript"/>
        </w:rPr>
        <w:t>site</w:t>
      </w:r>
      <w:proofErr w:type="spellEnd"/>
      <w:r>
        <w:t>)</w:t>
      </w:r>
    </w:p>
    <w:p w14:paraId="31B3E1C6" w14:textId="77777777" w:rsidR="00102CAF" w:rsidRDefault="00102CAF"/>
    <w:p w14:paraId="2733A459" w14:textId="561AE4F7" w:rsidR="007C654C" w:rsidRDefault="007C654C" w:rsidP="007C654C">
      <w:pPr>
        <w:pStyle w:val="ListParagraph"/>
        <w:numPr>
          <w:ilvl w:val="0"/>
          <w:numId w:val="1"/>
        </w:numPr>
      </w:pPr>
      <w:r>
        <w:rPr>
          <w:noProof/>
        </w:rPr>
        <w:lastRenderedPageBreak/>
        <w:drawing>
          <wp:inline distT="0" distB="0" distL="0" distR="0" wp14:anchorId="50096705" wp14:editId="0E69886E">
            <wp:extent cx="5412895" cy="3657600"/>
            <wp:effectExtent l="0" t="0" r="0" b="0"/>
            <wp:docPr id="564630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60645" name="Picture 1" descr="A screenshot of a computer&#10;&#10;Description automatically generated"/>
                    <pic:cNvPicPr/>
                  </pic:nvPicPr>
                  <pic:blipFill rotWithShape="1">
                    <a:blip r:embed="rId15"/>
                    <a:srcRect l="40134" t="19978" r="1259" b="9619"/>
                    <a:stretch/>
                  </pic:blipFill>
                  <pic:spPr bwMode="auto">
                    <a:xfrm>
                      <a:off x="0" y="0"/>
                      <a:ext cx="5424631" cy="3665530"/>
                    </a:xfrm>
                    <a:prstGeom prst="rect">
                      <a:avLst/>
                    </a:prstGeom>
                    <a:ln>
                      <a:noFill/>
                    </a:ln>
                    <a:extLst>
                      <a:ext uri="{53640926-AAD7-44D8-BBD7-CCE9431645EC}">
                        <a14:shadowObscured xmlns:a14="http://schemas.microsoft.com/office/drawing/2010/main"/>
                      </a:ext>
                    </a:extLst>
                  </pic:spPr>
                </pic:pic>
              </a:graphicData>
            </a:graphic>
          </wp:inline>
        </w:drawing>
      </w:r>
    </w:p>
    <w:p w14:paraId="0334B830" w14:textId="77777777" w:rsidR="007C654C" w:rsidRDefault="007C654C" w:rsidP="007C654C">
      <w:pPr>
        <w:pStyle w:val="ListParagraph"/>
        <w:numPr>
          <w:ilvl w:val="0"/>
          <w:numId w:val="1"/>
        </w:numPr>
      </w:pPr>
      <w:r>
        <w:rPr>
          <w:noProof/>
        </w:rPr>
        <w:drawing>
          <wp:inline distT="0" distB="0" distL="0" distR="0" wp14:anchorId="15B50D25" wp14:editId="0E38876C">
            <wp:extent cx="5383033" cy="2865694"/>
            <wp:effectExtent l="0" t="0" r="8255" b="0"/>
            <wp:docPr id="990415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4140" name="Picture 1" descr="A screenshot of a computer&#10;&#10;Description automatically generated"/>
                    <pic:cNvPicPr/>
                  </pic:nvPicPr>
                  <pic:blipFill rotWithShape="1">
                    <a:blip r:embed="rId16"/>
                    <a:srcRect l="27960" t="23070" r="1919" b="10567"/>
                    <a:stretch/>
                  </pic:blipFill>
                  <pic:spPr bwMode="auto">
                    <a:xfrm>
                      <a:off x="0" y="0"/>
                      <a:ext cx="5404138" cy="2876929"/>
                    </a:xfrm>
                    <a:prstGeom prst="rect">
                      <a:avLst/>
                    </a:prstGeom>
                    <a:ln>
                      <a:noFill/>
                    </a:ln>
                    <a:extLst>
                      <a:ext uri="{53640926-AAD7-44D8-BBD7-CCE9431645EC}">
                        <a14:shadowObscured xmlns:a14="http://schemas.microsoft.com/office/drawing/2010/main"/>
                      </a:ext>
                    </a:extLst>
                  </pic:spPr>
                </pic:pic>
              </a:graphicData>
            </a:graphic>
          </wp:inline>
        </w:drawing>
      </w:r>
    </w:p>
    <w:p w14:paraId="188AB25A" w14:textId="77777777" w:rsidR="007C654C" w:rsidRDefault="007C654C" w:rsidP="007C654C">
      <w:pPr>
        <w:pStyle w:val="ListParagraph"/>
        <w:numPr>
          <w:ilvl w:val="0"/>
          <w:numId w:val="1"/>
        </w:numPr>
      </w:pPr>
      <w:r>
        <w:rPr>
          <w:noProof/>
        </w:rPr>
        <w:lastRenderedPageBreak/>
        <w:drawing>
          <wp:inline distT="0" distB="0" distL="0" distR="0" wp14:anchorId="10E40B9B" wp14:editId="776F7E3E">
            <wp:extent cx="4723075" cy="3071208"/>
            <wp:effectExtent l="0" t="0" r="1905" b="0"/>
            <wp:docPr id="918892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49127" name="Picture 1" descr="A screenshot of a computer&#10;&#10;Description automatically generated"/>
                    <pic:cNvPicPr/>
                  </pic:nvPicPr>
                  <pic:blipFill rotWithShape="1">
                    <a:blip r:embed="rId17"/>
                    <a:srcRect l="52335" t="29252" r="2187" b="18175"/>
                    <a:stretch/>
                  </pic:blipFill>
                  <pic:spPr bwMode="auto">
                    <a:xfrm>
                      <a:off x="0" y="0"/>
                      <a:ext cx="4739393" cy="3081819"/>
                    </a:xfrm>
                    <a:prstGeom prst="rect">
                      <a:avLst/>
                    </a:prstGeom>
                    <a:ln>
                      <a:noFill/>
                    </a:ln>
                    <a:extLst>
                      <a:ext uri="{53640926-AAD7-44D8-BBD7-CCE9431645EC}">
                        <a14:shadowObscured xmlns:a14="http://schemas.microsoft.com/office/drawing/2010/main"/>
                      </a:ext>
                    </a:extLst>
                  </pic:spPr>
                </pic:pic>
              </a:graphicData>
            </a:graphic>
          </wp:inline>
        </w:drawing>
      </w:r>
    </w:p>
    <w:p w14:paraId="1BE8E0EB" w14:textId="77777777" w:rsidR="007C654C" w:rsidRDefault="007C654C" w:rsidP="007C654C">
      <w:pPr>
        <w:pStyle w:val="ListParagraph"/>
        <w:numPr>
          <w:ilvl w:val="0"/>
          <w:numId w:val="1"/>
        </w:numPr>
      </w:pPr>
      <w:r>
        <w:rPr>
          <w:noProof/>
        </w:rPr>
        <w:drawing>
          <wp:inline distT="0" distB="0" distL="0" distR="0" wp14:anchorId="1EC2E184" wp14:editId="14A07266">
            <wp:extent cx="4738977" cy="2992009"/>
            <wp:effectExtent l="0" t="0" r="5080" b="0"/>
            <wp:docPr id="1887951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97326" name="Picture 1" descr="A screenshot of a computer&#10;&#10;Description automatically generated"/>
                    <pic:cNvPicPr/>
                  </pic:nvPicPr>
                  <pic:blipFill rotWithShape="1">
                    <a:blip r:embed="rId18"/>
                    <a:srcRect l="52296" t="29547" r="2187" b="19363"/>
                    <a:stretch/>
                  </pic:blipFill>
                  <pic:spPr bwMode="auto">
                    <a:xfrm>
                      <a:off x="0" y="0"/>
                      <a:ext cx="4764076" cy="3007856"/>
                    </a:xfrm>
                    <a:prstGeom prst="rect">
                      <a:avLst/>
                    </a:prstGeom>
                    <a:ln>
                      <a:noFill/>
                    </a:ln>
                    <a:extLst>
                      <a:ext uri="{53640926-AAD7-44D8-BBD7-CCE9431645EC}">
                        <a14:shadowObscured xmlns:a14="http://schemas.microsoft.com/office/drawing/2010/main"/>
                      </a:ext>
                    </a:extLst>
                  </pic:spPr>
                </pic:pic>
              </a:graphicData>
            </a:graphic>
          </wp:inline>
        </w:drawing>
      </w:r>
    </w:p>
    <w:p w14:paraId="1CCE3AF1" w14:textId="7123C943" w:rsidR="007C654C" w:rsidRDefault="007C654C" w:rsidP="007C654C">
      <w:r w:rsidRPr="007C654C">
        <w:rPr>
          <w:b/>
          <w:bCs/>
        </w:rPr>
        <w:t>Supplemental Figure _: Phenology model diagnostics.</w:t>
      </w:r>
      <w:r>
        <w:rPr>
          <w:b/>
          <w:bCs/>
        </w:rPr>
        <w:t xml:space="preserve"> </w:t>
      </w:r>
      <w:proofErr w:type="spellStart"/>
      <w:r>
        <w:t>Traceplots</w:t>
      </w:r>
      <w:proofErr w:type="spellEnd"/>
      <w:r>
        <w:t xml:space="preserve"> illustrate strong mixing of chains (a). Pairs plots lacking divergent transitions illustrate efficient searching of the full posterior distribution (b). Visual posterior predictive checks for goodness-of-fit indicate that the fitted model provides reasonable estimates of the mean count per survey (red uncertainty bands) in relation to the true mean count per survey (black dots) (c); and reasonable estimates of the maximum count per survey (red uncertainty bands) in relation to the true maximum count per survey (black dots) (d).</w:t>
      </w:r>
    </w:p>
    <w:p w14:paraId="4553AEA3" w14:textId="37EFC5FD" w:rsidR="007C654C" w:rsidRDefault="007C654C" w:rsidP="007C654C">
      <w:r>
        <w:br w:type="page"/>
      </w:r>
    </w:p>
    <w:p w14:paraId="12A07028" w14:textId="4208BB84" w:rsidR="007C654C" w:rsidRDefault="00B55C82" w:rsidP="007C654C">
      <w:pPr>
        <w:pStyle w:val="ListParagraph"/>
        <w:numPr>
          <w:ilvl w:val="0"/>
          <w:numId w:val="2"/>
        </w:numPr>
      </w:pPr>
      <w:r>
        <w:rPr>
          <w:noProof/>
        </w:rPr>
        <w:lastRenderedPageBreak/>
        <w:drawing>
          <wp:inline distT="0" distB="0" distL="0" distR="0" wp14:anchorId="640E8B65" wp14:editId="5A728227">
            <wp:extent cx="5064981" cy="3855235"/>
            <wp:effectExtent l="0" t="0" r="2540" b="0"/>
            <wp:docPr id="16580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20" name="Picture 1" descr="A screenshot of a computer&#10;&#10;Description automatically generated"/>
                    <pic:cNvPicPr/>
                  </pic:nvPicPr>
                  <pic:blipFill rotWithShape="1">
                    <a:blip r:embed="rId19"/>
                    <a:srcRect l="47893" t="20929" r="1135" b="10097"/>
                    <a:stretch/>
                  </pic:blipFill>
                  <pic:spPr bwMode="auto">
                    <a:xfrm>
                      <a:off x="0" y="0"/>
                      <a:ext cx="5071858" cy="3860470"/>
                    </a:xfrm>
                    <a:prstGeom prst="rect">
                      <a:avLst/>
                    </a:prstGeom>
                    <a:ln>
                      <a:noFill/>
                    </a:ln>
                    <a:extLst>
                      <a:ext uri="{53640926-AAD7-44D8-BBD7-CCE9431645EC}">
                        <a14:shadowObscured xmlns:a14="http://schemas.microsoft.com/office/drawing/2010/main"/>
                      </a:ext>
                    </a:extLst>
                  </pic:spPr>
                </pic:pic>
              </a:graphicData>
            </a:graphic>
          </wp:inline>
        </w:drawing>
      </w:r>
    </w:p>
    <w:p w14:paraId="2FFB7737" w14:textId="2FEB84DC" w:rsidR="007C654C" w:rsidRDefault="00B55C82" w:rsidP="007C654C">
      <w:pPr>
        <w:pStyle w:val="ListParagraph"/>
        <w:numPr>
          <w:ilvl w:val="0"/>
          <w:numId w:val="2"/>
        </w:numPr>
      </w:pPr>
      <w:r>
        <w:rPr>
          <w:noProof/>
        </w:rPr>
        <w:drawing>
          <wp:inline distT="0" distB="0" distL="0" distR="0" wp14:anchorId="7954A730" wp14:editId="5A7761D0">
            <wp:extent cx="5017273" cy="3775930"/>
            <wp:effectExtent l="0" t="0" r="0" b="0"/>
            <wp:docPr id="669191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91036" name="Picture 1" descr="A screenshot of a computer&#10;&#10;Description automatically generated"/>
                    <pic:cNvPicPr/>
                  </pic:nvPicPr>
                  <pic:blipFill rotWithShape="1">
                    <a:blip r:embed="rId20"/>
                    <a:srcRect l="47625" t="22833" r="1524" b="9134"/>
                    <a:stretch/>
                  </pic:blipFill>
                  <pic:spPr bwMode="auto">
                    <a:xfrm>
                      <a:off x="0" y="0"/>
                      <a:ext cx="5032900" cy="3787691"/>
                    </a:xfrm>
                    <a:prstGeom prst="rect">
                      <a:avLst/>
                    </a:prstGeom>
                    <a:ln>
                      <a:noFill/>
                    </a:ln>
                    <a:extLst>
                      <a:ext uri="{53640926-AAD7-44D8-BBD7-CCE9431645EC}">
                        <a14:shadowObscured xmlns:a14="http://schemas.microsoft.com/office/drawing/2010/main"/>
                      </a:ext>
                    </a:extLst>
                  </pic:spPr>
                </pic:pic>
              </a:graphicData>
            </a:graphic>
          </wp:inline>
        </w:drawing>
      </w:r>
    </w:p>
    <w:p w14:paraId="2AE50981" w14:textId="2EE59A05" w:rsidR="007C654C" w:rsidRDefault="00B55C82" w:rsidP="007C654C">
      <w:pPr>
        <w:pStyle w:val="ListParagraph"/>
        <w:numPr>
          <w:ilvl w:val="0"/>
          <w:numId w:val="2"/>
        </w:numPr>
      </w:pPr>
      <w:r>
        <w:rPr>
          <w:noProof/>
        </w:rPr>
        <w:lastRenderedPageBreak/>
        <w:drawing>
          <wp:inline distT="0" distB="0" distL="0" distR="0" wp14:anchorId="3952818A" wp14:editId="1A3D2F64">
            <wp:extent cx="4325179" cy="2713990"/>
            <wp:effectExtent l="0" t="0" r="0" b="0"/>
            <wp:docPr id="575573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73580" name="Picture 1" descr="A screenshot of a computer&#10;&#10;Description automatically generated"/>
                    <pic:cNvPicPr/>
                  </pic:nvPicPr>
                  <pic:blipFill rotWithShape="1">
                    <a:blip r:embed="rId21"/>
                    <a:srcRect l="52228" t="29253" r="1924" b="19603"/>
                    <a:stretch/>
                  </pic:blipFill>
                  <pic:spPr bwMode="auto">
                    <a:xfrm>
                      <a:off x="0" y="0"/>
                      <a:ext cx="4346738" cy="2727518"/>
                    </a:xfrm>
                    <a:prstGeom prst="rect">
                      <a:avLst/>
                    </a:prstGeom>
                    <a:ln>
                      <a:noFill/>
                    </a:ln>
                    <a:extLst>
                      <a:ext uri="{53640926-AAD7-44D8-BBD7-CCE9431645EC}">
                        <a14:shadowObscured xmlns:a14="http://schemas.microsoft.com/office/drawing/2010/main"/>
                      </a:ext>
                    </a:extLst>
                  </pic:spPr>
                </pic:pic>
              </a:graphicData>
            </a:graphic>
          </wp:inline>
        </w:drawing>
      </w:r>
    </w:p>
    <w:p w14:paraId="71B3751B" w14:textId="1E227FFD" w:rsidR="00437EBA" w:rsidRDefault="007C654C">
      <w:r w:rsidRPr="007C654C">
        <w:rPr>
          <w:b/>
          <w:bCs/>
        </w:rPr>
        <w:t xml:space="preserve">Supplemental Figure _: </w:t>
      </w:r>
      <w:r>
        <w:rPr>
          <w:b/>
          <w:bCs/>
        </w:rPr>
        <w:t>Diet choice</w:t>
      </w:r>
      <w:r w:rsidRPr="007C654C">
        <w:rPr>
          <w:b/>
          <w:bCs/>
        </w:rPr>
        <w:t xml:space="preserve"> model diagnostics.</w:t>
      </w:r>
      <w:r>
        <w:rPr>
          <w:b/>
          <w:bCs/>
        </w:rPr>
        <w:t xml:space="preserve"> </w:t>
      </w:r>
      <w:proofErr w:type="spellStart"/>
      <w:r>
        <w:t>Traceplots</w:t>
      </w:r>
      <w:proofErr w:type="spellEnd"/>
      <w:r>
        <w:t xml:space="preserve"> illustrate strong mixing of chains (a). Pairs plots lacking divergent transitions illustrate efficient searching of the full posterior distribution (b). Visual posterior predictive checks for goodness-of-fit indicate that the fitted model provides reasonable estimates of the number of interactions with invasive plants (red uncertainty bands) in relation to the true number of interactions with invasive plants (black dots) (c).</w:t>
      </w:r>
    </w:p>
    <w:p w14:paraId="2C94D704" w14:textId="77777777" w:rsidR="00437EBA" w:rsidRDefault="00437EBA">
      <w:r>
        <w:br w:type="page"/>
      </w:r>
    </w:p>
    <w:p w14:paraId="1E00C216" w14:textId="47581BF1" w:rsidR="00437EBA" w:rsidRDefault="009F05BD">
      <w:r>
        <w:rPr>
          <w:noProof/>
        </w:rPr>
        <w:lastRenderedPageBreak/>
        <w:drawing>
          <wp:inline distT="0" distB="0" distL="0" distR="0" wp14:anchorId="1A34D993" wp14:editId="349A969E">
            <wp:extent cx="4874150" cy="6349488"/>
            <wp:effectExtent l="0" t="0" r="3175" b="0"/>
            <wp:docPr id="892287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87222" name="Picture 1" descr="A screenshot of a computer&#10;&#10;Description automatically generated"/>
                    <pic:cNvPicPr/>
                  </pic:nvPicPr>
                  <pic:blipFill rotWithShape="1">
                    <a:blip r:embed="rId22"/>
                    <a:srcRect l="58060" t="20694" r="12765" b="11739"/>
                    <a:stretch/>
                  </pic:blipFill>
                  <pic:spPr bwMode="auto">
                    <a:xfrm>
                      <a:off x="0" y="0"/>
                      <a:ext cx="4879640" cy="6356639"/>
                    </a:xfrm>
                    <a:prstGeom prst="rect">
                      <a:avLst/>
                    </a:prstGeom>
                    <a:ln>
                      <a:noFill/>
                    </a:ln>
                    <a:extLst>
                      <a:ext uri="{53640926-AAD7-44D8-BBD7-CCE9431645EC}">
                        <a14:shadowObscured xmlns:a14="http://schemas.microsoft.com/office/drawing/2010/main"/>
                      </a:ext>
                    </a:extLst>
                  </pic:spPr>
                </pic:pic>
              </a:graphicData>
            </a:graphic>
          </wp:inline>
        </w:drawing>
      </w:r>
    </w:p>
    <w:p w14:paraId="5FB86ED2" w14:textId="458CF8BC" w:rsidR="009F05BD" w:rsidRPr="009F05BD" w:rsidRDefault="009F05BD">
      <w:commentRangeStart w:id="149"/>
      <w:r w:rsidRPr="009F05BD">
        <w:t>Diet choice model parameter estimates.</w:t>
      </w:r>
      <w:commentRangeEnd w:id="149"/>
      <w:r w:rsidRPr="009F05BD">
        <w:rPr>
          <w:rStyle w:val="CommentReference"/>
          <w:rFonts w:eastAsia="Cambria" w:cs="Times New Roman"/>
          <w:kern w:val="0"/>
          <w:sz w:val="22"/>
          <w:szCs w:val="22"/>
          <w14:ligatures w14:val="none"/>
        </w:rPr>
        <w:commentReference w:id="149"/>
      </w:r>
    </w:p>
    <w:p w14:paraId="624E6069" w14:textId="77777777" w:rsidR="009F05BD" w:rsidRDefault="009F05BD"/>
    <w:p w14:paraId="2886CB67" w14:textId="03554E8E" w:rsidR="009F05BD" w:rsidRDefault="009F05BD">
      <w:r>
        <w:rPr>
          <w:noProof/>
        </w:rPr>
        <w:lastRenderedPageBreak/>
        <w:drawing>
          <wp:inline distT="0" distB="0" distL="0" distR="0" wp14:anchorId="7AB35135" wp14:editId="22CC5BE1">
            <wp:extent cx="5513560" cy="7768994"/>
            <wp:effectExtent l="0" t="0" r="0" b="3810"/>
            <wp:docPr id="268316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16881" name="Picture 1" descr="A screenshot of a computer&#10;&#10;Description automatically generated"/>
                    <pic:cNvPicPr/>
                  </pic:nvPicPr>
                  <pic:blipFill rotWithShape="1">
                    <a:blip r:embed="rId23"/>
                    <a:srcRect l="57426" t="20586" r="14234" b="8422"/>
                    <a:stretch/>
                  </pic:blipFill>
                  <pic:spPr bwMode="auto">
                    <a:xfrm>
                      <a:off x="0" y="0"/>
                      <a:ext cx="5532647" cy="7795888"/>
                    </a:xfrm>
                    <a:prstGeom prst="rect">
                      <a:avLst/>
                    </a:prstGeom>
                    <a:ln>
                      <a:noFill/>
                    </a:ln>
                    <a:extLst>
                      <a:ext uri="{53640926-AAD7-44D8-BBD7-CCE9431645EC}">
                        <a14:shadowObscured xmlns:a14="http://schemas.microsoft.com/office/drawing/2010/main"/>
                      </a:ext>
                    </a:extLst>
                  </pic:spPr>
                </pic:pic>
              </a:graphicData>
            </a:graphic>
          </wp:inline>
        </w:drawing>
      </w:r>
    </w:p>
    <w:p w14:paraId="67E98605" w14:textId="0B90E2CC" w:rsidR="009F05BD" w:rsidRPr="009F05BD" w:rsidRDefault="009F05BD" w:rsidP="009F05BD">
      <w:r>
        <w:t>Phenology</w:t>
      </w:r>
      <w:r w:rsidRPr="009F05BD">
        <w:t xml:space="preserve"> parameter </w:t>
      </w:r>
      <w:commentRangeStart w:id="150"/>
      <w:commentRangeStart w:id="151"/>
      <w:r w:rsidRPr="009F05BD">
        <w:t>estimates</w:t>
      </w:r>
      <w:r>
        <w:t xml:space="preserve"> (set 1)</w:t>
      </w:r>
      <w:r w:rsidRPr="009F05BD">
        <w:t>.</w:t>
      </w:r>
      <w:commentRangeEnd w:id="150"/>
      <w:r>
        <w:rPr>
          <w:rStyle w:val="CommentReference"/>
          <w:rFonts w:ascii="Times New Roman" w:eastAsia="Cambria" w:hAnsi="Times New Roman" w:cs="Times New Roman"/>
          <w:kern w:val="0"/>
          <w14:ligatures w14:val="none"/>
        </w:rPr>
        <w:commentReference w:id="150"/>
      </w:r>
      <w:commentRangeEnd w:id="151"/>
      <w:r>
        <w:rPr>
          <w:rStyle w:val="CommentReference"/>
          <w:rFonts w:ascii="Times New Roman" w:eastAsia="Cambria" w:hAnsi="Times New Roman" w:cs="Times New Roman"/>
          <w:kern w:val="0"/>
          <w14:ligatures w14:val="none"/>
        </w:rPr>
        <w:commentReference w:id="151"/>
      </w:r>
    </w:p>
    <w:p w14:paraId="3229A2AC" w14:textId="78D39E27" w:rsidR="009F05BD" w:rsidRDefault="00926121">
      <w:r>
        <w:rPr>
          <w:noProof/>
        </w:rPr>
        <w:lastRenderedPageBreak/>
        <w:drawing>
          <wp:inline distT="0" distB="0" distL="0" distR="0" wp14:anchorId="69672E09" wp14:editId="44EAAA8D">
            <wp:extent cx="5314384" cy="7114360"/>
            <wp:effectExtent l="0" t="0" r="635" b="0"/>
            <wp:docPr id="728767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67761" name=""/>
                    <pic:cNvPicPr/>
                  </pic:nvPicPr>
                  <pic:blipFill rotWithShape="1">
                    <a:blip r:embed="rId24"/>
                    <a:srcRect l="58796" t="20317" r="13779" b="14414"/>
                    <a:stretch/>
                  </pic:blipFill>
                  <pic:spPr bwMode="auto">
                    <a:xfrm>
                      <a:off x="0" y="0"/>
                      <a:ext cx="5325350" cy="7129040"/>
                    </a:xfrm>
                    <a:prstGeom prst="rect">
                      <a:avLst/>
                    </a:prstGeom>
                    <a:ln>
                      <a:noFill/>
                    </a:ln>
                    <a:extLst>
                      <a:ext uri="{53640926-AAD7-44D8-BBD7-CCE9431645EC}">
                        <a14:shadowObscured xmlns:a14="http://schemas.microsoft.com/office/drawing/2010/main"/>
                      </a:ext>
                    </a:extLst>
                  </pic:spPr>
                </pic:pic>
              </a:graphicData>
            </a:graphic>
          </wp:inline>
        </w:drawing>
      </w:r>
    </w:p>
    <w:p w14:paraId="18094555" w14:textId="1618BB20" w:rsidR="00926121" w:rsidRPr="009F05BD" w:rsidRDefault="00926121" w:rsidP="00926121">
      <w:r>
        <w:t>Phenology</w:t>
      </w:r>
      <w:r w:rsidRPr="009F05BD">
        <w:t xml:space="preserve"> parameter estimates</w:t>
      </w:r>
      <w:r>
        <w:t xml:space="preserve"> (set 2)</w:t>
      </w:r>
      <w:r w:rsidRPr="009F05BD">
        <w:t>.</w:t>
      </w:r>
    </w:p>
    <w:p w14:paraId="0EAB234B" w14:textId="77777777" w:rsidR="00926121" w:rsidRPr="009B6580" w:rsidRDefault="00926121"/>
    <w:sectPr w:rsidR="00926121" w:rsidRPr="009B658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55" w:author="jensj27@student.ubc.ca" w:date="2024-06-05T17:10:00Z" w:initials="JU">
    <w:p w14:paraId="055EABD7" w14:textId="3CCC7806" w:rsidR="000F5DB6" w:rsidRDefault="000F5DB6" w:rsidP="000F5DB6">
      <w:pPr>
        <w:pStyle w:val="CommentText"/>
      </w:pPr>
      <w:r>
        <w:rPr>
          <w:rStyle w:val="CommentReference"/>
        </w:rPr>
        <w:annotationRef/>
      </w:r>
      <w:r>
        <w:rPr>
          <w:lang w:val="en-CA"/>
        </w:rPr>
        <w:t>I feel like this would be better introduced in the first paragraph rather than the last, because we look at these 5 species for all 3 tests.</w:t>
      </w:r>
    </w:p>
  </w:comment>
  <w:comment w:id="78" w:author="jensj27@student.ubc.ca" w:date="2024-08-09T16:52:00Z" w:initials="JU">
    <w:p w14:paraId="6F72EE76" w14:textId="77777777" w:rsidR="00F4119C" w:rsidRDefault="001A14FD" w:rsidP="00F4119C">
      <w:pPr>
        <w:pStyle w:val="CommentText"/>
      </w:pPr>
      <w:r>
        <w:rPr>
          <w:rStyle w:val="CommentReference"/>
        </w:rPr>
        <w:annotationRef/>
      </w:r>
      <w:r w:rsidR="00F4119C">
        <w:rPr>
          <w:lang w:val="en-CA"/>
        </w:rPr>
        <w:t>Is this correct? Is it the proportion of flowers or the proportion of plants? The original text read as “plants”</w:t>
      </w:r>
    </w:p>
  </w:comment>
  <w:comment w:id="100" w:author="jensj27@student.ubc.ca" w:date="2024-06-05T17:40:00Z" w:initials="JU">
    <w:p w14:paraId="478021FF" w14:textId="6C2769EB" w:rsidR="00552DEF" w:rsidRDefault="00552DEF" w:rsidP="00552DEF">
      <w:pPr>
        <w:pStyle w:val="CommentText"/>
      </w:pPr>
      <w:r>
        <w:rPr>
          <w:rStyle w:val="CommentReference"/>
        </w:rPr>
        <w:annotationRef/>
      </w:r>
      <w:r>
        <w:rPr>
          <w:lang w:val="en-CA"/>
        </w:rPr>
        <w:t>Jens - make a table listing the priors</w:t>
      </w:r>
    </w:p>
  </w:comment>
  <w:comment w:id="104" w:author="Risa Sargent" w:date="2024-05-24T10:10:00Z" w:initials="RS">
    <w:p w14:paraId="48160248" w14:textId="0A7721EC" w:rsidR="00102CAF" w:rsidRDefault="00102CAF" w:rsidP="00102CAF">
      <w:pPr>
        <w:pStyle w:val="CommentText"/>
      </w:pPr>
      <w:r>
        <w:rPr>
          <w:rStyle w:val="CommentReference"/>
        </w:rPr>
        <w:annotationRef/>
      </w:r>
      <w:r>
        <w:t>Risa will edit to add stats analysis</w:t>
      </w:r>
    </w:p>
  </w:comment>
  <w:comment w:id="115" w:author="jensj27@student.ubc.ca" w:date="2024-06-05T17:10:00Z" w:initials="JU">
    <w:p w14:paraId="5630659B" w14:textId="77777777" w:rsidR="00436946" w:rsidRDefault="00436946" w:rsidP="00436946">
      <w:pPr>
        <w:pStyle w:val="CommentText"/>
      </w:pPr>
      <w:r>
        <w:rPr>
          <w:rStyle w:val="CommentReference"/>
        </w:rPr>
        <w:annotationRef/>
      </w:r>
      <w:r>
        <w:rPr>
          <w:lang w:val="en-CA"/>
        </w:rPr>
        <w:t>I feel like this would be better introduced in the first paragraph rather than the last, because we look at these 5 species for all 3 tests.</w:t>
      </w:r>
    </w:p>
  </w:comment>
  <w:comment w:id="105" w:author="Risa Sargent" w:date="2024-05-24T10:10:00Z" w:initials="RS">
    <w:p w14:paraId="0F626557" w14:textId="6947A8B5" w:rsidR="00102CAF" w:rsidRDefault="00102CAF" w:rsidP="00102CAF">
      <w:pPr>
        <w:pStyle w:val="CommentText"/>
      </w:pPr>
      <w:r>
        <w:rPr>
          <w:rStyle w:val="CommentReference"/>
        </w:rPr>
        <w:annotationRef/>
      </w:r>
      <w:r>
        <w:t>Jens will rewrite with Bayesian approach</w:t>
      </w:r>
    </w:p>
  </w:comment>
  <w:comment w:id="106" w:author="jensj27@student.ubc.ca" w:date="2024-06-05T17:32:00Z" w:initials="JU">
    <w:p w14:paraId="657810E1" w14:textId="77777777" w:rsidR="000E2938" w:rsidRDefault="000E2938" w:rsidP="000E2938">
      <w:pPr>
        <w:pStyle w:val="CommentText"/>
      </w:pPr>
      <w:r>
        <w:rPr>
          <w:rStyle w:val="CommentReference"/>
        </w:rPr>
        <w:annotationRef/>
      </w:r>
      <w:r>
        <w:rPr>
          <w:lang w:val="en-CA"/>
        </w:rPr>
        <w:t>I think it would make more sense to switch this up so it’s the second paragraph? Just to make things more smooth in terms of describing both GLMs and then the NMDS next. Just because there is some repitition in how we implement the GLMs</w:t>
      </w:r>
    </w:p>
  </w:comment>
  <w:comment w:id="117" w:author="Risa Sargent" w:date="2024-05-16T08:57:00Z" w:initials="RS">
    <w:p w14:paraId="4CD684A2" w14:textId="6F6B5BC2" w:rsidR="00102CAF" w:rsidRDefault="00102CAF" w:rsidP="00102CAF">
      <w:pPr>
        <w:pStyle w:val="CommentText"/>
      </w:pPr>
      <w:r>
        <w:rPr>
          <w:rStyle w:val="CommentReference"/>
        </w:rPr>
        <w:annotationRef/>
      </w:r>
      <w:r>
        <w:t>Is this the same as for the NMDS above? Why are queens and males included here but not above?</w:t>
      </w:r>
    </w:p>
  </w:comment>
  <w:comment w:id="145" w:author="jensj27@student.ubc.ca" w:date="2024-06-06T12:34:00Z" w:initials="JU">
    <w:p w14:paraId="72A7A5B9" w14:textId="77777777" w:rsidR="00B10840" w:rsidRDefault="00B10840" w:rsidP="00B10840">
      <w:pPr>
        <w:pStyle w:val="CommentText"/>
      </w:pPr>
      <w:r>
        <w:rPr>
          <w:rStyle w:val="CommentReference"/>
        </w:rPr>
        <w:annotationRef/>
      </w:r>
      <w:r>
        <w:rPr>
          <w:lang w:val="en-CA"/>
        </w:rPr>
        <w:t>Simplify y-axis title to “expected abundance”</w:t>
      </w:r>
    </w:p>
  </w:comment>
  <w:comment w:id="146" w:author="jensj27@student.ubc.ca" w:date="2024-06-06T12:35:00Z" w:initials="JU">
    <w:p w14:paraId="5979A251" w14:textId="77777777" w:rsidR="00B10840" w:rsidRDefault="00B10840" w:rsidP="00B10840">
      <w:pPr>
        <w:pStyle w:val="CommentText"/>
      </w:pPr>
      <w:r>
        <w:rPr>
          <w:rStyle w:val="CommentReference"/>
        </w:rPr>
        <w:annotationRef/>
      </w:r>
      <w:r>
        <w:rPr>
          <w:lang w:val="en-CA"/>
        </w:rPr>
        <w:t>Could add a dashed line at 0 to emphasize the intercept (this is where we are looking for panel b). X axis name is a bit chunky, better ideas? / make sure consistent with wording in the text.</w:t>
      </w:r>
    </w:p>
  </w:comment>
  <w:comment w:id="147" w:author="jensj27@student.ubc.ca" w:date="2024-06-07T17:11:00Z" w:initials="JU">
    <w:p w14:paraId="2A54DF5C" w14:textId="2AE669C2" w:rsidR="00B10840" w:rsidRDefault="00B10840" w:rsidP="00B10840">
      <w:pPr>
        <w:pStyle w:val="CommentText"/>
      </w:pPr>
      <w:r>
        <w:rPr>
          <w:rStyle w:val="CommentReference"/>
        </w:rPr>
        <w:annotationRef/>
      </w:r>
      <w:r>
        <w:rPr>
          <w:lang w:val="en-CA"/>
        </w:rPr>
        <w:t>In the data, are there instances where the proportion of invasive plants is 0 but we get an invasive interaction? Or Vice versa, where proportion is 1, but we get no invasive interactions?</w:t>
      </w:r>
    </w:p>
  </w:comment>
  <w:comment w:id="148" w:author="jensj27@student.ubc.ca" w:date="2024-08-14T13:25:00Z" w:initials="j">
    <w:p w14:paraId="6473F3A4" w14:textId="77777777" w:rsidR="00B10840" w:rsidRDefault="00B10840" w:rsidP="00B10840">
      <w:pPr>
        <w:pStyle w:val="CommentText"/>
      </w:pPr>
      <w:r>
        <w:rPr>
          <w:rStyle w:val="CommentReference"/>
        </w:rPr>
        <w:annotationRef/>
      </w:r>
      <w:r>
        <w:rPr>
          <w:lang w:val="en-CA"/>
        </w:rPr>
        <w:t>Simplify y-axis title, remove (50% BCI)</w:t>
      </w:r>
    </w:p>
  </w:comment>
  <w:comment w:id="149" w:author="jensj27@student.ubc.ca" w:date="2024-06-06T12:22:00Z" w:initials="JU">
    <w:p w14:paraId="6CE7287E" w14:textId="08F26E00" w:rsidR="009F05BD" w:rsidRDefault="009F05BD" w:rsidP="009F05BD">
      <w:pPr>
        <w:pStyle w:val="CommentText"/>
      </w:pPr>
      <w:r>
        <w:rPr>
          <w:rStyle w:val="CommentReference"/>
        </w:rPr>
        <w:annotationRef/>
      </w:r>
      <w:r>
        <w:rPr>
          <w:lang w:val="en-CA"/>
        </w:rPr>
        <w:t>Not sure if you need this for the supplement, but if you want to write the values in the text, here they are! I would just report the lower and uppwer bounds of the 95% BCI, as in, for example: At an average proportion of invasive plants, Bombus melanopygus had a lower proabbilty of interacting with an invasive plant (95% BCI = [-0.97, -0.69]) while Bombus vosnesenskii had a similar probability (95% BCI = [-0.10, 0.64])</w:t>
      </w:r>
    </w:p>
  </w:comment>
  <w:comment w:id="150" w:author="jensj27@student.ubc.ca" w:date="2024-06-06T12:29:00Z" w:initials="JU">
    <w:p w14:paraId="6A3D64A3" w14:textId="77777777" w:rsidR="009F05BD" w:rsidRDefault="009F05BD" w:rsidP="009F05BD">
      <w:pPr>
        <w:pStyle w:val="CommentText"/>
      </w:pPr>
      <w:r>
        <w:rPr>
          <w:rStyle w:val="CommentReference"/>
        </w:rPr>
        <w:annotationRef/>
      </w:r>
      <w:r>
        <w:rPr>
          <w:lang w:val="en-CA"/>
        </w:rPr>
        <w:t>Too many model parameters to fit in one page!</w:t>
      </w:r>
    </w:p>
  </w:comment>
  <w:comment w:id="151" w:author="jensj27@student.ubc.ca" w:date="2024-06-06T12:29:00Z" w:initials="JU">
    <w:p w14:paraId="7E19DD51" w14:textId="77777777" w:rsidR="009F05BD" w:rsidRDefault="009F05BD" w:rsidP="009F05BD">
      <w:pPr>
        <w:pStyle w:val="CommentText"/>
      </w:pPr>
      <w:r>
        <w:rPr>
          <w:rStyle w:val="CommentReference"/>
        </w:rPr>
        <w:annotationRef/>
      </w:r>
      <w:r>
        <w:rPr>
          <w:lang w:val="en-CA"/>
        </w:rPr>
        <w:t>Sigma is the species-specific extra poisson dispersion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55EABD7" w15:done="0"/>
  <w15:commentEx w15:paraId="6F72EE76" w15:done="0"/>
  <w15:commentEx w15:paraId="478021FF" w15:done="0"/>
  <w15:commentEx w15:paraId="48160248" w15:done="0"/>
  <w15:commentEx w15:paraId="5630659B" w15:done="0"/>
  <w15:commentEx w15:paraId="0F626557" w15:done="0"/>
  <w15:commentEx w15:paraId="657810E1" w15:paraIdParent="0F626557" w15:done="0"/>
  <w15:commentEx w15:paraId="4CD684A2" w15:done="0"/>
  <w15:commentEx w15:paraId="72A7A5B9" w15:done="0"/>
  <w15:commentEx w15:paraId="5979A251" w15:done="0"/>
  <w15:commentEx w15:paraId="2A54DF5C" w15:paraIdParent="5979A251" w15:done="0"/>
  <w15:commentEx w15:paraId="6473F3A4" w15:paraIdParent="5979A251" w15:done="0"/>
  <w15:commentEx w15:paraId="6CE7287E" w15:done="0"/>
  <w15:commentEx w15:paraId="6A3D64A3" w15:done="0"/>
  <w15:commentEx w15:paraId="7E19DD51" w15:paraIdParent="6A3D64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E3B9E85" w16cex:dateUtc="2024-06-06T00:10:00Z"/>
  <w16cex:commentExtensible w16cex:durableId="5C850CF7" w16cex:dateUtc="2024-08-09T23:52:00Z"/>
  <w16cex:commentExtensible w16cex:durableId="712BD387" w16cex:dateUtc="2024-06-06T00:40:00Z"/>
  <w16cex:commentExtensible w16cex:durableId="52D97AD1" w16cex:dateUtc="2024-05-24T17:10:00Z"/>
  <w16cex:commentExtensible w16cex:durableId="1A9B419A" w16cex:dateUtc="2024-06-06T00:10:00Z"/>
  <w16cex:commentExtensible w16cex:durableId="7F6BC9B1" w16cex:dateUtc="2024-05-24T17:10:00Z"/>
  <w16cex:commentExtensible w16cex:durableId="4B66A62C" w16cex:dateUtc="2024-06-06T00:32:00Z"/>
  <w16cex:commentExtensible w16cex:durableId="64CF0989" w16cex:dateUtc="2024-05-16T15:57:00Z"/>
  <w16cex:commentExtensible w16cex:durableId="5829E829" w16cex:dateUtc="2024-06-06T19:34:00Z"/>
  <w16cex:commentExtensible w16cex:durableId="25CE5D9E" w16cex:dateUtc="2024-06-06T19:35:00Z"/>
  <w16cex:commentExtensible w16cex:durableId="39BDF4E5" w16cex:dateUtc="2024-06-08T00:11:00Z"/>
  <w16cex:commentExtensible w16cex:durableId="049EE2A4" w16cex:dateUtc="2024-08-14T20:25:00Z"/>
  <w16cex:commentExtensible w16cex:durableId="2F15F736" w16cex:dateUtc="2024-06-06T19:22:00Z"/>
  <w16cex:commentExtensible w16cex:durableId="344EC223" w16cex:dateUtc="2024-06-06T19:29:00Z"/>
  <w16cex:commentExtensible w16cex:durableId="3C046C9E" w16cex:dateUtc="2024-06-06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55EABD7" w16cid:durableId="3E3B9E85"/>
  <w16cid:commentId w16cid:paraId="6F72EE76" w16cid:durableId="5C850CF7"/>
  <w16cid:commentId w16cid:paraId="478021FF" w16cid:durableId="712BD387"/>
  <w16cid:commentId w16cid:paraId="48160248" w16cid:durableId="52D97AD1"/>
  <w16cid:commentId w16cid:paraId="5630659B" w16cid:durableId="1A9B419A"/>
  <w16cid:commentId w16cid:paraId="0F626557" w16cid:durableId="7F6BC9B1"/>
  <w16cid:commentId w16cid:paraId="657810E1" w16cid:durableId="4B66A62C"/>
  <w16cid:commentId w16cid:paraId="4CD684A2" w16cid:durableId="64CF0989"/>
  <w16cid:commentId w16cid:paraId="72A7A5B9" w16cid:durableId="5829E829"/>
  <w16cid:commentId w16cid:paraId="5979A251" w16cid:durableId="25CE5D9E"/>
  <w16cid:commentId w16cid:paraId="2A54DF5C" w16cid:durableId="39BDF4E5"/>
  <w16cid:commentId w16cid:paraId="6473F3A4" w16cid:durableId="049EE2A4"/>
  <w16cid:commentId w16cid:paraId="6CE7287E" w16cid:durableId="2F15F736"/>
  <w16cid:commentId w16cid:paraId="6A3D64A3" w16cid:durableId="344EC223"/>
  <w16cid:commentId w16cid:paraId="7E19DD51" w16cid:durableId="3C046C9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787B6E" w14:textId="77777777" w:rsidR="00D30753" w:rsidRDefault="00D30753" w:rsidP="005F7E62">
      <w:pPr>
        <w:spacing w:after="0" w:line="240" w:lineRule="auto"/>
      </w:pPr>
      <w:r>
        <w:separator/>
      </w:r>
    </w:p>
  </w:endnote>
  <w:endnote w:type="continuationSeparator" w:id="0">
    <w:p w14:paraId="5B3B67C9" w14:textId="77777777" w:rsidR="00D30753" w:rsidRDefault="00D30753" w:rsidP="005F7E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TimesNewRomanPS-ItalicMT">
    <w:altName w:val="Times New Roman"/>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B83CA5" w14:textId="77777777" w:rsidR="00D30753" w:rsidRDefault="00D30753" w:rsidP="005F7E62">
      <w:pPr>
        <w:spacing w:after="0" w:line="240" w:lineRule="auto"/>
      </w:pPr>
      <w:r>
        <w:separator/>
      </w:r>
    </w:p>
  </w:footnote>
  <w:footnote w:type="continuationSeparator" w:id="0">
    <w:p w14:paraId="23E160FD" w14:textId="77777777" w:rsidR="00D30753" w:rsidRDefault="00D30753" w:rsidP="005F7E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AF85A90"/>
    <w:multiLevelType w:val="hybridMultilevel"/>
    <w:tmpl w:val="5A96841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60CD76D3"/>
    <w:multiLevelType w:val="hybridMultilevel"/>
    <w:tmpl w:val="5A96841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18365365">
    <w:abstractNumId w:val="1"/>
  </w:num>
  <w:num w:numId="2" w16cid:durableId="47221601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ensj27@student.ubc.ca">
    <w15:presenceInfo w15:providerId="AD" w15:userId="S::jensj27@student.ubc.ca::30246e31-d6eb-4e43-a0f8-2641853e31bc"/>
  </w15:person>
  <w15:person w15:author="Risa Sargent">
    <w15:presenceInfo w15:providerId="AD" w15:userId="S::risa.sargent@ubc.ca::ad00f8f8-0bac-400d-aecf-85974dd0e20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4C93"/>
    <w:rsid w:val="0005214B"/>
    <w:rsid w:val="000C0259"/>
    <w:rsid w:val="000C40D1"/>
    <w:rsid w:val="000E2938"/>
    <w:rsid w:val="000F5DB6"/>
    <w:rsid w:val="00102CAF"/>
    <w:rsid w:val="00135EE4"/>
    <w:rsid w:val="00145AD5"/>
    <w:rsid w:val="001520A5"/>
    <w:rsid w:val="001533A3"/>
    <w:rsid w:val="001A14FD"/>
    <w:rsid w:val="001F43F3"/>
    <w:rsid w:val="002109ED"/>
    <w:rsid w:val="00272FE5"/>
    <w:rsid w:val="002A2A00"/>
    <w:rsid w:val="002A3180"/>
    <w:rsid w:val="002C3C6F"/>
    <w:rsid w:val="002E40A5"/>
    <w:rsid w:val="0036490D"/>
    <w:rsid w:val="00382A4E"/>
    <w:rsid w:val="003A39D6"/>
    <w:rsid w:val="003B379F"/>
    <w:rsid w:val="00410EF8"/>
    <w:rsid w:val="004343C7"/>
    <w:rsid w:val="00436946"/>
    <w:rsid w:val="00437EBA"/>
    <w:rsid w:val="004628A6"/>
    <w:rsid w:val="004C17E0"/>
    <w:rsid w:val="004D0854"/>
    <w:rsid w:val="004D511F"/>
    <w:rsid w:val="004E672C"/>
    <w:rsid w:val="00506C57"/>
    <w:rsid w:val="00524D76"/>
    <w:rsid w:val="00552DEF"/>
    <w:rsid w:val="00564ED4"/>
    <w:rsid w:val="00577725"/>
    <w:rsid w:val="005838CF"/>
    <w:rsid w:val="005F7E62"/>
    <w:rsid w:val="00611217"/>
    <w:rsid w:val="007106E1"/>
    <w:rsid w:val="00720D52"/>
    <w:rsid w:val="00767D12"/>
    <w:rsid w:val="00776665"/>
    <w:rsid w:val="007815E8"/>
    <w:rsid w:val="007B1912"/>
    <w:rsid w:val="007B787B"/>
    <w:rsid w:val="007C654C"/>
    <w:rsid w:val="007E6ADB"/>
    <w:rsid w:val="007F2C27"/>
    <w:rsid w:val="007F6322"/>
    <w:rsid w:val="00817C32"/>
    <w:rsid w:val="0085564F"/>
    <w:rsid w:val="00885791"/>
    <w:rsid w:val="00926121"/>
    <w:rsid w:val="00955F1C"/>
    <w:rsid w:val="0096384D"/>
    <w:rsid w:val="00991082"/>
    <w:rsid w:val="009925D0"/>
    <w:rsid w:val="009B6580"/>
    <w:rsid w:val="009B70C6"/>
    <w:rsid w:val="009F05BD"/>
    <w:rsid w:val="00A02F70"/>
    <w:rsid w:val="00A93F1D"/>
    <w:rsid w:val="00AB0E9A"/>
    <w:rsid w:val="00AE1823"/>
    <w:rsid w:val="00AE79DF"/>
    <w:rsid w:val="00B10840"/>
    <w:rsid w:val="00B262F3"/>
    <w:rsid w:val="00B5391C"/>
    <w:rsid w:val="00B55C82"/>
    <w:rsid w:val="00B7587A"/>
    <w:rsid w:val="00BA4F93"/>
    <w:rsid w:val="00BD0A65"/>
    <w:rsid w:val="00C64C93"/>
    <w:rsid w:val="00C80A9F"/>
    <w:rsid w:val="00CB01A8"/>
    <w:rsid w:val="00CC245E"/>
    <w:rsid w:val="00CD5FE9"/>
    <w:rsid w:val="00D026BE"/>
    <w:rsid w:val="00D257DD"/>
    <w:rsid w:val="00D30753"/>
    <w:rsid w:val="00D4790E"/>
    <w:rsid w:val="00E5459C"/>
    <w:rsid w:val="00E55B14"/>
    <w:rsid w:val="00EE6AC9"/>
    <w:rsid w:val="00EF0155"/>
    <w:rsid w:val="00F4119C"/>
    <w:rsid w:val="00F65251"/>
    <w:rsid w:val="00F841B2"/>
    <w:rsid w:val="00FD18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CD9485"/>
  <w15:chartTrackingRefBased/>
  <w15:docId w15:val="{16CCE063-DFD4-44BE-A912-B9BF889197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64C9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64C9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64C9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64C9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64C9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64C9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64C9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64C9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64C9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4C9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64C9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64C9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64C9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64C9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64C9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64C9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64C9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64C93"/>
    <w:rPr>
      <w:rFonts w:eastAsiaTheme="majorEastAsia" w:cstheme="majorBidi"/>
      <w:color w:val="272727" w:themeColor="text1" w:themeTint="D8"/>
    </w:rPr>
  </w:style>
  <w:style w:type="paragraph" w:styleId="Title">
    <w:name w:val="Title"/>
    <w:basedOn w:val="Normal"/>
    <w:next w:val="Normal"/>
    <w:link w:val="TitleChar"/>
    <w:uiPriority w:val="10"/>
    <w:qFormat/>
    <w:rsid w:val="00C64C9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64C9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64C9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64C9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64C93"/>
    <w:pPr>
      <w:spacing w:before="160"/>
      <w:jc w:val="center"/>
    </w:pPr>
    <w:rPr>
      <w:i/>
      <w:iCs/>
      <w:color w:val="404040" w:themeColor="text1" w:themeTint="BF"/>
    </w:rPr>
  </w:style>
  <w:style w:type="character" w:customStyle="1" w:styleId="QuoteChar">
    <w:name w:val="Quote Char"/>
    <w:basedOn w:val="DefaultParagraphFont"/>
    <w:link w:val="Quote"/>
    <w:uiPriority w:val="29"/>
    <w:rsid w:val="00C64C93"/>
    <w:rPr>
      <w:i/>
      <w:iCs/>
      <w:color w:val="404040" w:themeColor="text1" w:themeTint="BF"/>
    </w:rPr>
  </w:style>
  <w:style w:type="paragraph" w:styleId="ListParagraph">
    <w:name w:val="List Paragraph"/>
    <w:basedOn w:val="Normal"/>
    <w:uiPriority w:val="34"/>
    <w:qFormat/>
    <w:rsid w:val="00C64C93"/>
    <w:pPr>
      <w:ind w:left="720"/>
      <w:contextualSpacing/>
    </w:pPr>
  </w:style>
  <w:style w:type="character" w:styleId="IntenseEmphasis">
    <w:name w:val="Intense Emphasis"/>
    <w:basedOn w:val="DefaultParagraphFont"/>
    <w:uiPriority w:val="21"/>
    <w:qFormat/>
    <w:rsid w:val="00C64C93"/>
    <w:rPr>
      <w:i/>
      <w:iCs/>
      <w:color w:val="0F4761" w:themeColor="accent1" w:themeShade="BF"/>
    </w:rPr>
  </w:style>
  <w:style w:type="paragraph" w:styleId="IntenseQuote">
    <w:name w:val="Intense Quote"/>
    <w:basedOn w:val="Normal"/>
    <w:next w:val="Normal"/>
    <w:link w:val="IntenseQuoteChar"/>
    <w:uiPriority w:val="30"/>
    <w:qFormat/>
    <w:rsid w:val="00C64C9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64C93"/>
    <w:rPr>
      <w:i/>
      <w:iCs/>
      <w:color w:val="0F4761" w:themeColor="accent1" w:themeShade="BF"/>
    </w:rPr>
  </w:style>
  <w:style w:type="character" w:styleId="IntenseReference">
    <w:name w:val="Intense Reference"/>
    <w:basedOn w:val="DefaultParagraphFont"/>
    <w:uiPriority w:val="32"/>
    <w:qFormat/>
    <w:rsid w:val="00C64C93"/>
    <w:rPr>
      <w:b/>
      <w:bCs/>
      <w:smallCaps/>
      <w:color w:val="0F4761" w:themeColor="accent1" w:themeShade="BF"/>
      <w:spacing w:val="5"/>
    </w:rPr>
  </w:style>
  <w:style w:type="character" w:styleId="CommentReference">
    <w:name w:val="annotation reference"/>
    <w:basedOn w:val="DefaultParagraphFont"/>
    <w:semiHidden/>
    <w:unhideWhenUsed/>
    <w:rsid w:val="00102CAF"/>
    <w:rPr>
      <w:sz w:val="16"/>
      <w:szCs w:val="16"/>
    </w:rPr>
  </w:style>
  <w:style w:type="paragraph" w:styleId="CommentText">
    <w:name w:val="annotation text"/>
    <w:basedOn w:val="Normal"/>
    <w:link w:val="CommentTextChar"/>
    <w:unhideWhenUsed/>
    <w:rsid w:val="00102CAF"/>
    <w:pPr>
      <w:spacing w:after="0" w:line="240" w:lineRule="auto"/>
    </w:pPr>
    <w:rPr>
      <w:rFonts w:ascii="Times New Roman" w:eastAsia="Cambria" w:hAnsi="Times New Roman" w:cs="Times New Roman"/>
      <w:kern w:val="0"/>
      <w:sz w:val="20"/>
      <w:szCs w:val="20"/>
      <w14:ligatures w14:val="none"/>
    </w:rPr>
  </w:style>
  <w:style w:type="character" w:customStyle="1" w:styleId="CommentTextChar">
    <w:name w:val="Comment Text Char"/>
    <w:basedOn w:val="DefaultParagraphFont"/>
    <w:link w:val="CommentText"/>
    <w:rsid w:val="00102CAF"/>
    <w:rPr>
      <w:rFonts w:ascii="Times New Roman" w:eastAsia="Cambria" w:hAnsi="Times New Roman" w:cs="Times New Roman"/>
      <w:kern w:val="0"/>
      <w:sz w:val="20"/>
      <w:szCs w:val="20"/>
      <w14:ligatures w14:val="none"/>
    </w:rPr>
  </w:style>
  <w:style w:type="paragraph" w:styleId="Revision">
    <w:name w:val="Revision"/>
    <w:hidden/>
    <w:uiPriority w:val="99"/>
    <w:semiHidden/>
    <w:rsid w:val="00102CAF"/>
    <w:pPr>
      <w:spacing w:after="0" w:line="240" w:lineRule="auto"/>
    </w:pPr>
  </w:style>
  <w:style w:type="paragraph" w:styleId="CommentSubject">
    <w:name w:val="annotation subject"/>
    <w:basedOn w:val="CommentText"/>
    <w:next w:val="CommentText"/>
    <w:link w:val="CommentSubjectChar"/>
    <w:uiPriority w:val="99"/>
    <w:semiHidden/>
    <w:unhideWhenUsed/>
    <w:rsid w:val="00436946"/>
    <w:pPr>
      <w:spacing w:after="160"/>
    </w:pPr>
    <w:rPr>
      <w:rFonts w:asciiTheme="minorHAnsi" w:eastAsiaTheme="minorHAnsi" w:hAnsiTheme="minorHAnsi" w:cstheme="minorBidi"/>
      <w:b/>
      <w:bCs/>
      <w:kern w:val="2"/>
      <w14:ligatures w14:val="standardContextual"/>
    </w:rPr>
  </w:style>
  <w:style w:type="character" w:customStyle="1" w:styleId="CommentSubjectChar">
    <w:name w:val="Comment Subject Char"/>
    <w:basedOn w:val="CommentTextChar"/>
    <w:link w:val="CommentSubject"/>
    <w:uiPriority w:val="99"/>
    <w:semiHidden/>
    <w:rsid w:val="00436946"/>
    <w:rPr>
      <w:rFonts w:ascii="Times New Roman" w:eastAsia="Cambria" w:hAnsi="Times New Roman" w:cs="Times New Roman"/>
      <w:b/>
      <w:bCs/>
      <w:kern w:val="0"/>
      <w:sz w:val="20"/>
      <w:szCs w:val="20"/>
      <w14:ligatures w14:val="none"/>
    </w:rPr>
  </w:style>
  <w:style w:type="paragraph" w:styleId="Header">
    <w:name w:val="header"/>
    <w:basedOn w:val="Normal"/>
    <w:link w:val="HeaderChar"/>
    <w:uiPriority w:val="99"/>
    <w:unhideWhenUsed/>
    <w:rsid w:val="005F7E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7E62"/>
  </w:style>
  <w:style w:type="paragraph" w:styleId="Footer">
    <w:name w:val="footer"/>
    <w:basedOn w:val="Normal"/>
    <w:link w:val="FooterChar"/>
    <w:uiPriority w:val="99"/>
    <w:unhideWhenUsed/>
    <w:rsid w:val="005F7E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7E62"/>
  </w:style>
  <w:style w:type="table" w:styleId="TableGrid">
    <w:name w:val="Table Grid"/>
    <w:basedOn w:val="TableNormal"/>
    <w:uiPriority w:val="39"/>
    <w:rsid w:val="001533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rsid w:val="00135EE4"/>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FD4408080284493ABBEBFB295F94B3DA"/>
        <w:category>
          <w:name w:val="General"/>
          <w:gallery w:val="placeholder"/>
        </w:category>
        <w:types>
          <w:type w:val="bbPlcHdr"/>
        </w:types>
        <w:behaviors>
          <w:behavior w:val="content"/>
        </w:behaviors>
        <w:guid w:val="{298121D9-F54E-4DE9-8222-43C8395BB9C2}"/>
      </w:docPartPr>
      <w:docPartBody>
        <w:p w:rsidR="007C52D7" w:rsidRDefault="006D234E" w:rsidP="006D234E">
          <w:pPr>
            <w:pStyle w:val="FD4408080284493ABBEBFB295F94B3DA"/>
          </w:pPr>
          <w:r w:rsidRPr="00196067">
            <w:rPr>
              <w:rStyle w:val="PlaceholderText"/>
            </w:rPr>
            <w:t>Click or tap here to enter text.</w:t>
          </w:r>
        </w:p>
      </w:docPartBody>
    </w:docPart>
    <w:docPart>
      <w:docPartPr>
        <w:name w:val="22D0ED5A9F9F43D9B0607D5F8B46CAA3"/>
        <w:category>
          <w:name w:val="General"/>
          <w:gallery w:val="placeholder"/>
        </w:category>
        <w:types>
          <w:type w:val="bbPlcHdr"/>
        </w:types>
        <w:behaviors>
          <w:behavior w:val="content"/>
        </w:behaviors>
        <w:guid w:val="{0BDD80DE-6DDA-403C-8B0D-F2CEA4D5A16C}"/>
      </w:docPartPr>
      <w:docPartBody>
        <w:p w:rsidR="007C52D7" w:rsidRDefault="006D234E" w:rsidP="006D234E">
          <w:pPr>
            <w:pStyle w:val="22D0ED5A9F9F43D9B0607D5F8B46CAA3"/>
          </w:pPr>
          <w:r w:rsidRPr="001A4C0D">
            <w:rPr>
              <w:rStyle w:val="PlaceholderText"/>
            </w:rPr>
            <w:t>Click or tap here to enter text.</w:t>
          </w:r>
        </w:p>
      </w:docPartBody>
    </w:docPart>
    <w:docPart>
      <w:docPartPr>
        <w:name w:val="CBAA70DEB4474242A88D9E88F3DC85BB"/>
        <w:category>
          <w:name w:val="General"/>
          <w:gallery w:val="placeholder"/>
        </w:category>
        <w:types>
          <w:type w:val="bbPlcHdr"/>
        </w:types>
        <w:behaviors>
          <w:behavior w:val="content"/>
        </w:behaviors>
        <w:guid w:val="{017544AA-9796-445F-999F-35DF825A370A}"/>
      </w:docPartPr>
      <w:docPartBody>
        <w:p w:rsidR="007C52D7" w:rsidRDefault="006D234E" w:rsidP="006D234E">
          <w:pPr>
            <w:pStyle w:val="CBAA70DEB4474242A88D9E88F3DC85BB"/>
          </w:pPr>
          <w:r w:rsidRPr="00196067">
            <w:rPr>
              <w:rStyle w:val="PlaceholderText"/>
            </w:rPr>
            <w:t>Click or tap here to enter text.</w:t>
          </w:r>
        </w:p>
      </w:docPartBody>
    </w:docPart>
    <w:docPart>
      <w:docPartPr>
        <w:name w:val="EA50F2FD1F2D4BF29E4BFFF0BCC6F94D"/>
        <w:category>
          <w:name w:val="General"/>
          <w:gallery w:val="placeholder"/>
        </w:category>
        <w:types>
          <w:type w:val="bbPlcHdr"/>
        </w:types>
        <w:behaviors>
          <w:behavior w:val="content"/>
        </w:behaviors>
        <w:guid w:val="{FDB2E60D-ABFA-4579-9E88-220BAB378DE3}"/>
      </w:docPartPr>
      <w:docPartBody>
        <w:p w:rsidR="007C52D7" w:rsidRDefault="006D234E" w:rsidP="006D234E">
          <w:pPr>
            <w:pStyle w:val="EA50F2FD1F2D4BF29E4BFFF0BCC6F94D"/>
          </w:pPr>
          <w:r w:rsidRPr="00196067">
            <w:rPr>
              <w:rStyle w:val="PlaceholderText"/>
            </w:rPr>
            <w:t>Click or tap here to enter text.</w:t>
          </w:r>
        </w:p>
      </w:docPartBody>
    </w:docPart>
    <w:docPart>
      <w:docPartPr>
        <w:name w:val="C2908A36ADBE42B284951C43C7160C55"/>
        <w:category>
          <w:name w:val="General"/>
          <w:gallery w:val="placeholder"/>
        </w:category>
        <w:types>
          <w:type w:val="bbPlcHdr"/>
        </w:types>
        <w:behaviors>
          <w:behavior w:val="content"/>
        </w:behaviors>
        <w:guid w:val="{678FF37F-9D6F-4DDD-9E1B-130035333234}"/>
      </w:docPartPr>
      <w:docPartBody>
        <w:p w:rsidR="007C52D7" w:rsidRDefault="006D234E" w:rsidP="006D234E">
          <w:pPr>
            <w:pStyle w:val="C2908A36ADBE42B284951C43C7160C55"/>
          </w:pPr>
          <w:r w:rsidRPr="0019606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TimesNewRomanPS-ItalicMT">
    <w:altName w:val="Times New Roman"/>
    <w:panose1 w:val="00000000000000000000"/>
    <w:charset w:val="00"/>
    <w:family w:val="swiss"/>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234E"/>
    <w:rsid w:val="002D4C2A"/>
    <w:rsid w:val="00680085"/>
    <w:rsid w:val="006D234E"/>
    <w:rsid w:val="007C52D7"/>
    <w:rsid w:val="008B62E4"/>
    <w:rsid w:val="009B737A"/>
    <w:rsid w:val="00E9661A"/>
    <w:rsid w:val="00F000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rsid w:val="00F00087"/>
    <w:rPr>
      <w:color w:val="666666"/>
    </w:rPr>
  </w:style>
  <w:style w:type="paragraph" w:customStyle="1" w:styleId="FD4408080284493ABBEBFB295F94B3DA">
    <w:name w:val="FD4408080284493ABBEBFB295F94B3DA"/>
    <w:rsid w:val="006D234E"/>
  </w:style>
  <w:style w:type="paragraph" w:customStyle="1" w:styleId="93DC559F3A454C16B4EB64D642D02CB2">
    <w:name w:val="93DC559F3A454C16B4EB64D642D02CB2"/>
    <w:rsid w:val="006D234E"/>
  </w:style>
  <w:style w:type="paragraph" w:customStyle="1" w:styleId="22D0ED5A9F9F43D9B0607D5F8B46CAA3">
    <w:name w:val="22D0ED5A9F9F43D9B0607D5F8B46CAA3"/>
    <w:rsid w:val="006D234E"/>
  </w:style>
  <w:style w:type="paragraph" w:customStyle="1" w:styleId="CBAA70DEB4474242A88D9E88F3DC85BB">
    <w:name w:val="CBAA70DEB4474242A88D9E88F3DC85BB"/>
    <w:rsid w:val="006D234E"/>
  </w:style>
  <w:style w:type="paragraph" w:customStyle="1" w:styleId="EA50F2FD1F2D4BF29E4BFFF0BCC6F94D">
    <w:name w:val="EA50F2FD1F2D4BF29E4BFFF0BCC6F94D"/>
    <w:rsid w:val="006D234E"/>
  </w:style>
  <w:style w:type="paragraph" w:customStyle="1" w:styleId="C2908A36ADBE42B284951C43C7160C55">
    <w:name w:val="C2908A36ADBE42B284951C43C7160C55"/>
    <w:rsid w:val="006D234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1B49F773-5BE8-4811-AD97-D5E1E1425C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10243</TotalTime>
  <Pages>18</Pages>
  <Words>2793</Words>
  <Characters>15926</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jensj27@student.ubc.ca</dc:creator>
  <cp:keywords/>
  <dc:description/>
  <cp:lastModifiedBy>jensj27@student.ubc.ca</cp:lastModifiedBy>
  <cp:revision>62</cp:revision>
  <dcterms:created xsi:type="dcterms:W3CDTF">2024-05-31T23:50:00Z</dcterms:created>
  <dcterms:modified xsi:type="dcterms:W3CDTF">2024-08-14T20:39:00Z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ee96d718-2072-390f-aa30-7eb3cbe61517</vt:lpwstr>
  </property>
  <property fmtid="{D5CDD505-2E9C-101B-9397-08002B2CF9AE}" pid="24" name="Mendeley Citation Style_1">
    <vt:lpwstr>http://www.zotero.org/styles/chicago-author-date</vt:lpwstr>
  </property>
</Properties>
</file>